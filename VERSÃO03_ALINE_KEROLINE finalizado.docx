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51E75" w:rsidRDefault="00AE36CD">
      <w:pPr>
        <w:spacing w:line="360" w:lineRule="auto"/>
        <w:ind w:firstLine="0"/>
        <w:jc w:val="center"/>
      </w:pPr>
      <w:r>
        <w:rPr>
          <w:b/>
          <w:smallCaps/>
          <w:color w:val="000000"/>
        </w:rPr>
        <w:t xml:space="preserve">COLÉGIO </w:t>
      </w:r>
      <w:r>
        <w:rPr>
          <w:b/>
          <w:smallCaps/>
        </w:rPr>
        <w:t>ESTADUAL</w:t>
      </w:r>
      <w:r>
        <w:rPr>
          <w:b/>
          <w:smallCaps/>
          <w:color w:val="000000"/>
        </w:rPr>
        <w:t xml:space="preserve"> DE EDUCAÇÃO PROFISSIONAL</w:t>
      </w:r>
    </w:p>
    <w:p w:rsidR="00C51E75" w:rsidRDefault="00AE36CD">
      <w:pPr>
        <w:pStyle w:val="Cabealho"/>
        <w:jc w:val="center"/>
        <w:rPr>
          <w:lang w:val="pt-BR"/>
        </w:rPr>
      </w:pPr>
      <w:hyperlink r:id="rId9">
        <w:r>
          <w:rPr>
            <w:rStyle w:val="LinkdaInternet"/>
            <w:rFonts w:ascii="Arial" w:hAnsi="Arial"/>
            <w:b/>
            <w:bCs/>
            <w:color w:val="262626"/>
            <w:sz w:val="24"/>
            <w:szCs w:val="24"/>
            <w:highlight w:val="white"/>
            <w:u w:val="none"/>
            <w:bdr w:val="single" w:sz="2" w:space="0" w:color="E5E7EB"/>
            <w:lang w:val="pt-BR"/>
          </w:rPr>
          <w:t>CARMELO PERRONE C E PE EF M PROFIS</w:t>
        </w:r>
      </w:hyperlink>
    </w:p>
    <w:p w:rsidR="00C51E75" w:rsidRDefault="00AE36CD">
      <w:pPr>
        <w:tabs>
          <w:tab w:val="center" w:pos="4536"/>
          <w:tab w:val="left" w:pos="6780"/>
        </w:tabs>
        <w:spacing w:line="300" w:lineRule="auto"/>
        <w:ind w:firstLine="0"/>
        <w:jc w:val="center"/>
        <w:rPr>
          <w:b/>
          <w:color w:val="000000"/>
          <w:sz w:val="22"/>
          <w:szCs w:val="22"/>
        </w:rPr>
      </w:pPr>
      <w:r>
        <w:rPr>
          <w:b/>
          <w:color w:val="000000"/>
          <w:sz w:val="22"/>
          <w:szCs w:val="22"/>
        </w:rPr>
        <w:t>CURSO TÉCNICO EM INFORMÁTICA</w:t>
      </w:r>
    </w:p>
    <w:p w:rsidR="00C51E75" w:rsidRDefault="00C51E75">
      <w:pPr>
        <w:rPr>
          <w:b/>
        </w:rPr>
      </w:pPr>
    </w:p>
    <w:p w:rsidR="00C51E75" w:rsidRDefault="00C51E75">
      <w:pPr>
        <w:jc w:val="center"/>
        <w:rPr>
          <w:b/>
        </w:rPr>
      </w:pPr>
    </w:p>
    <w:p w:rsidR="00C51E75" w:rsidRDefault="00C51E75">
      <w:pPr>
        <w:jc w:val="center"/>
        <w:rPr>
          <w:b/>
        </w:rPr>
      </w:pPr>
    </w:p>
    <w:p w:rsidR="00C51E75" w:rsidRDefault="00AE36CD">
      <w:pPr>
        <w:ind w:firstLine="0"/>
        <w:jc w:val="center"/>
        <w:rPr>
          <w:b/>
        </w:rPr>
      </w:pPr>
      <w:r>
        <w:rPr>
          <w:b/>
        </w:rPr>
        <w:t>ALINE FERREIRA DE OLIVEIRA</w:t>
      </w:r>
    </w:p>
    <w:p w:rsidR="00C51E75" w:rsidRDefault="00AE36CD">
      <w:pPr>
        <w:ind w:firstLine="0"/>
        <w:jc w:val="center"/>
        <w:rPr>
          <w:b/>
        </w:rPr>
      </w:pPr>
      <w:r>
        <w:rPr>
          <w:b/>
        </w:rPr>
        <w:t>KEROLAINE SAMPAIO DOS</w:t>
      </w:r>
      <w:r>
        <w:rPr>
          <w:b/>
        </w:rPr>
        <w:t xml:space="preserve"> SANTOS</w:t>
      </w:r>
    </w:p>
    <w:p w:rsidR="00C51E75" w:rsidRDefault="00C51E75">
      <w:pPr>
        <w:jc w:val="center"/>
        <w:rPr>
          <w:b/>
        </w:rPr>
      </w:pPr>
    </w:p>
    <w:p w:rsidR="00C51E75" w:rsidRDefault="00C51E75">
      <w:pPr>
        <w:jc w:val="center"/>
        <w:rPr>
          <w:b/>
        </w:rPr>
      </w:pPr>
    </w:p>
    <w:p w:rsidR="00C51E75" w:rsidRDefault="00C51E75">
      <w:pPr>
        <w:jc w:val="center"/>
        <w:rPr>
          <w:b/>
        </w:rPr>
      </w:pPr>
    </w:p>
    <w:p w:rsidR="00C51E75" w:rsidRDefault="00C51E75">
      <w:pPr>
        <w:ind w:firstLine="0"/>
        <w:jc w:val="center"/>
        <w:rPr>
          <w:b/>
        </w:rPr>
      </w:pPr>
    </w:p>
    <w:p w:rsidR="00C51E75" w:rsidRDefault="00AE36CD">
      <w:pPr>
        <w:ind w:firstLine="0"/>
        <w:jc w:val="center"/>
        <w:rPr>
          <w:b/>
        </w:rPr>
      </w:pPr>
      <w:r>
        <w:rPr>
          <w:b/>
        </w:rPr>
        <w:t>COFFEWAY</w:t>
      </w: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rPr>
          <w:b/>
        </w:rPr>
      </w:pPr>
    </w:p>
    <w:p w:rsidR="00C51E75" w:rsidRDefault="00C51E75">
      <w:pPr>
        <w:spacing w:line="300" w:lineRule="auto"/>
        <w:ind w:firstLine="0"/>
        <w:jc w:val="center"/>
        <w:rPr>
          <w:b/>
          <w:color w:val="000000"/>
        </w:rPr>
      </w:pPr>
    </w:p>
    <w:p w:rsidR="00C51E75" w:rsidRDefault="00C51E75">
      <w:pPr>
        <w:spacing w:line="300" w:lineRule="auto"/>
        <w:ind w:firstLine="0"/>
        <w:jc w:val="center"/>
        <w:rPr>
          <w:b/>
          <w:color w:val="000000"/>
        </w:rPr>
      </w:pPr>
    </w:p>
    <w:p w:rsidR="00C51E75" w:rsidRDefault="00AE36CD">
      <w:pPr>
        <w:spacing w:line="300" w:lineRule="auto"/>
        <w:ind w:firstLine="0"/>
        <w:jc w:val="center"/>
        <w:rPr>
          <w:b/>
          <w:color w:val="000000"/>
        </w:rPr>
      </w:pPr>
      <w:r>
        <w:rPr>
          <w:b/>
          <w:color w:val="000000"/>
        </w:rPr>
        <w:t>CASCAVEL - PR</w:t>
      </w:r>
    </w:p>
    <w:p w:rsidR="00C51E75" w:rsidRDefault="00AE36CD">
      <w:pPr>
        <w:spacing w:line="300" w:lineRule="auto"/>
        <w:ind w:firstLine="0"/>
        <w:jc w:val="center"/>
      </w:pPr>
      <w:r>
        <w:rPr>
          <w:b/>
          <w:color w:val="000000"/>
        </w:rPr>
        <w:t>202</w:t>
      </w:r>
      <w:r>
        <w:rPr>
          <w:b/>
        </w:rPr>
        <w:t>3</w:t>
      </w:r>
    </w:p>
    <w:p w:rsidR="00C51E75" w:rsidRDefault="00C51E75">
      <w:pPr>
        <w:spacing w:line="300" w:lineRule="auto"/>
        <w:ind w:firstLine="0"/>
        <w:jc w:val="center"/>
        <w:rPr>
          <w:b/>
        </w:rPr>
      </w:pPr>
    </w:p>
    <w:p w:rsidR="00C51E75" w:rsidRDefault="00AE36CD">
      <w:pPr>
        <w:ind w:firstLine="0"/>
        <w:jc w:val="center"/>
        <w:rPr>
          <w:b/>
        </w:rPr>
      </w:pPr>
      <w:r>
        <w:rPr>
          <w:b/>
        </w:rPr>
        <w:lastRenderedPageBreak/>
        <w:t>ALINE FERREIRA DE OLIVEIRA</w:t>
      </w:r>
    </w:p>
    <w:p w:rsidR="00C51E75" w:rsidRDefault="00AE36CD">
      <w:pPr>
        <w:ind w:firstLine="0"/>
        <w:jc w:val="center"/>
        <w:rPr>
          <w:b/>
        </w:rPr>
      </w:pPr>
      <w:r>
        <w:rPr>
          <w:b/>
        </w:rPr>
        <w:t>KEROLAINE SAMPAIO</w:t>
      </w:r>
    </w:p>
    <w:p w:rsidR="00C51E75" w:rsidRDefault="00C51E75">
      <w:pPr>
        <w:jc w:val="center"/>
        <w:rPr>
          <w:b/>
        </w:rPr>
      </w:pPr>
    </w:p>
    <w:p w:rsidR="00C51E75" w:rsidRDefault="00C51E75">
      <w:pPr>
        <w:jc w:val="center"/>
        <w:rPr>
          <w:b/>
        </w:rPr>
      </w:pPr>
    </w:p>
    <w:p w:rsidR="00C51E75" w:rsidRDefault="00C51E75">
      <w:pPr>
        <w:jc w:val="center"/>
        <w:rPr>
          <w:b/>
        </w:rPr>
      </w:pPr>
    </w:p>
    <w:p w:rsidR="00C51E75" w:rsidRDefault="00C51E75">
      <w:pPr>
        <w:ind w:firstLine="0"/>
        <w:jc w:val="center"/>
        <w:rPr>
          <w:b/>
        </w:rPr>
      </w:pPr>
    </w:p>
    <w:p w:rsidR="00C51E75" w:rsidRDefault="00AE36CD">
      <w:pPr>
        <w:ind w:firstLine="0"/>
        <w:jc w:val="center"/>
        <w:rPr>
          <w:b/>
        </w:rPr>
      </w:pPr>
      <w:r>
        <w:rPr>
          <w:b/>
        </w:rPr>
        <w:t>COFFEWAY</w:t>
      </w:r>
    </w:p>
    <w:p w:rsidR="00C51E75" w:rsidRDefault="00C51E75">
      <w:pPr>
        <w:rPr>
          <w:b/>
        </w:rPr>
      </w:pPr>
    </w:p>
    <w:p w:rsidR="00C51E75" w:rsidRDefault="00C51E75">
      <w:pPr>
        <w:rPr>
          <w:b/>
        </w:rPr>
      </w:pPr>
    </w:p>
    <w:p w:rsidR="00C51E75" w:rsidRDefault="00C51E75">
      <w:pPr>
        <w:rPr>
          <w:b/>
        </w:rPr>
      </w:pPr>
    </w:p>
    <w:p w:rsidR="00C51E75" w:rsidRDefault="00C51E75"/>
    <w:p w:rsidR="00C51E75" w:rsidRDefault="00C51E75"/>
    <w:p w:rsidR="00C51E75" w:rsidRDefault="00AE36CD">
      <w:pPr>
        <w:spacing w:line="240" w:lineRule="auto"/>
        <w:ind w:left="4560" w:firstLine="0"/>
        <w:rPr>
          <w:color w:val="000000"/>
        </w:rPr>
      </w:pPr>
      <w:r>
        <w:rPr>
          <w:color w:val="000000"/>
        </w:rPr>
        <w:t>Projeto de Desenvolvimento de Software do Curso Técnico em Informática do Colégio Estadual de Educação Profissional Carmelo Perrone C E PE EF</w:t>
      </w:r>
      <w:r>
        <w:rPr>
          <w:color w:val="000000"/>
        </w:rPr>
        <w:t xml:space="preserve"> M  – Cascavel, Paraná.</w:t>
      </w:r>
    </w:p>
    <w:p w:rsidR="00C51E75" w:rsidRDefault="00C51E75">
      <w:pPr>
        <w:spacing w:line="240" w:lineRule="auto"/>
        <w:ind w:left="4560" w:firstLine="0"/>
        <w:rPr>
          <w:color w:val="000000"/>
        </w:rPr>
      </w:pPr>
    </w:p>
    <w:p w:rsidR="00C51E75" w:rsidRDefault="00AE36CD">
      <w:pPr>
        <w:spacing w:line="240" w:lineRule="auto"/>
        <w:ind w:left="4560" w:firstLine="0"/>
        <w:jc w:val="right"/>
      </w:pPr>
      <w:bookmarkStart w:id="0" w:name="_heading=h.gjdgxs"/>
      <w:bookmarkEnd w:id="0"/>
      <w:r>
        <w:rPr>
          <w:color w:val="000000"/>
        </w:rPr>
        <w:t>Orientadores: Profª Aparecida S.Ferreira</w:t>
      </w:r>
      <w:r>
        <w:rPr>
          <w:rStyle w:val="ncoradanotaderodap"/>
          <w:color w:val="000000"/>
        </w:rPr>
        <w:footnoteReference w:id="1"/>
      </w:r>
    </w:p>
    <w:p w:rsidR="00C51E75" w:rsidRDefault="00AE36CD">
      <w:pPr>
        <w:spacing w:line="240" w:lineRule="auto"/>
        <w:ind w:left="5672" w:firstLine="0"/>
        <w:jc w:val="right"/>
      </w:pPr>
      <w:r>
        <w:t>Prof</w:t>
      </w:r>
      <w:r>
        <w:rPr>
          <w:color w:val="000000"/>
        </w:rPr>
        <w:t>ª</w:t>
      </w:r>
      <w:r>
        <w:t xml:space="preserve">. </w:t>
      </w:r>
      <w:r>
        <w:rPr>
          <w:spacing w:val="4"/>
          <w:sz w:val="21"/>
          <w:szCs w:val="21"/>
        </w:rPr>
        <w:t>ALESSANDRA M. UHL</w:t>
      </w:r>
      <w:r>
        <w:t xml:space="preserve"> </w:t>
      </w:r>
      <w:r>
        <w:rPr>
          <w:vertAlign w:val="superscript"/>
        </w:rPr>
        <w:t>2</w:t>
      </w:r>
    </w:p>
    <w:p w:rsidR="00C51E75" w:rsidRDefault="00AE36CD">
      <w:pPr>
        <w:jc w:val="right"/>
      </w:pPr>
      <w:r>
        <w:t xml:space="preserve">     </w:t>
      </w:r>
      <w:r>
        <w:tab/>
      </w:r>
      <w:r>
        <w:tab/>
      </w:r>
      <w:r>
        <w:tab/>
      </w:r>
      <w:r>
        <w:tab/>
      </w:r>
      <w:r>
        <w:tab/>
      </w:r>
      <w:r>
        <w:tab/>
      </w:r>
      <w:r>
        <w:tab/>
      </w:r>
    </w:p>
    <w:p w:rsidR="00C51E75" w:rsidRDefault="00C51E75"/>
    <w:p w:rsidR="00C51E75" w:rsidRDefault="00C51E75">
      <w:pPr>
        <w:spacing w:line="300" w:lineRule="auto"/>
        <w:ind w:firstLine="0"/>
        <w:rPr>
          <w:b/>
          <w:color w:val="000000"/>
        </w:rPr>
      </w:pPr>
    </w:p>
    <w:p w:rsidR="00C51E75" w:rsidRDefault="00C51E75">
      <w:pPr>
        <w:spacing w:line="300" w:lineRule="auto"/>
        <w:ind w:firstLine="0"/>
        <w:rPr>
          <w:b/>
          <w:color w:val="000000"/>
        </w:rPr>
      </w:pPr>
    </w:p>
    <w:p w:rsidR="00C51E75" w:rsidRDefault="00AE36CD">
      <w:pPr>
        <w:spacing w:line="300" w:lineRule="auto"/>
        <w:ind w:firstLine="0"/>
        <w:jc w:val="center"/>
        <w:rPr>
          <w:b/>
          <w:color w:val="000000"/>
        </w:rPr>
      </w:pPr>
      <w:r>
        <w:rPr>
          <w:b/>
          <w:color w:val="000000"/>
        </w:rPr>
        <w:t>CASCAVEL - PR</w:t>
      </w:r>
    </w:p>
    <w:p w:rsidR="00C51E75" w:rsidRDefault="00AE36CD">
      <w:pPr>
        <w:spacing w:line="300" w:lineRule="auto"/>
        <w:ind w:firstLine="0"/>
        <w:jc w:val="center"/>
        <w:rPr>
          <w:b/>
          <w:color w:val="000000"/>
        </w:rPr>
      </w:pPr>
      <w:r>
        <w:rPr>
          <w:b/>
          <w:color w:val="000000"/>
        </w:rPr>
        <w:t>2023</w:t>
      </w:r>
    </w:p>
    <w:p w:rsidR="00C51E75" w:rsidRDefault="00C51E75">
      <w:pPr>
        <w:spacing w:line="300" w:lineRule="auto"/>
        <w:ind w:firstLine="0"/>
        <w:jc w:val="center"/>
        <w:rPr>
          <w:b/>
          <w:color w:val="000000"/>
        </w:rPr>
      </w:pPr>
    </w:p>
    <w:p w:rsidR="00C51E75" w:rsidRDefault="00C51E75">
      <w:pPr>
        <w:spacing w:line="300" w:lineRule="auto"/>
        <w:ind w:firstLine="0"/>
        <w:jc w:val="center"/>
        <w:rPr>
          <w:b/>
          <w:color w:val="000000"/>
        </w:rPr>
      </w:pPr>
    </w:p>
    <w:p w:rsidR="00C51E75" w:rsidRDefault="00AE36CD">
      <w:pPr>
        <w:ind w:firstLine="0"/>
        <w:jc w:val="center"/>
        <w:rPr>
          <w:b/>
        </w:rPr>
      </w:pPr>
      <w:r>
        <w:rPr>
          <w:b/>
        </w:rPr>
        <w:t>ALINE FERREIRA DE OLIVEIRA</w:t>
      </w:r>
    </w:p>
    <w:p w:rsidR="00C51E75" w:rsidRDefault="00AE36CD">
      <w:pPr>
        <w:ind w:firstLine="0"/>
        <w:jc w:val="center"/>
        <w:rPr>
          <w:b/>
        </w:rPr>
      </w:pPr>
      <w:r>
        <w:rPr>
          <w:b/>
        </w:rPr>
        <w:t>KEROLAINE SAMPAIO</w:t>
      </w:r>
    </w:p>
    <w:p w:rsidR="00C51E75" w:rsidRDefault="00C51E75">
      <w:pPr>
        <w:jc w:val="center"/>
        <w:rPr>
          <w:b/>
        </w:rPr>
      </w:pPr>
    </w:p>
    <w:p w:rsidR="00C51E75" w:rsidRDefault="00C51E75">
      <w:pPr>
        <w:jc w:val="center"/>
        <w:rPr>
          <w:b/>
        </w:rPr>
      </w:pPr>
    </w:p>
    <w:p w:rsidR="00C51E75" w:rsidRDefault="00C51E75">
      <w:pPr>
        <w:jc w:val="center"/>
        <w:rPr>
          <w:b/>
        </w:rPr>
      </w:pPr>
    </w:p>
    <w:p w:rsidR="00C51E75" w:rsidRDefault="00C51E75">
      <w:pPr>
        <w:ind w:firstLine="0"/>
        <w:jc w:val="center"/>
        <w:rPr>
          <w:b/>
        </w:rPr>
      </w:pPr>
    </w:p>
    <w:p w:rsidR="00C51E75" w:rsidRDefault="00AE36CD">
      <w:pPr>
        <w:ind w:firstLine="0"/>
        <w:jc w:val="center"/>
        <w:rPr>
          <w:b/>
        </w:rPr>
      </w:pPr>
      <w:r>
        <w:rPr>
          <w:b/>
        </w:rPr>
        <w:t>COFFEWAY</w:t>
      </w:r>
    </w:p>
    <w:p w:rsidR="00C51E75" w:rsidRDefault="00C51E75">
      <w:pPr>
        <w:jc w:val="center"/>
        <w:rPr>
          <w:b/>
        </w:rPr>
      </w:pPr>
    </w:p>
    <w:p w:rsidR="00C51E75" w:rsidRDefault="00C51E75">
      <w:pPr>
        <w:spacing w:line="360" w:lineRule="auto"/>
        <w:ind w:firstLine="0"/>
        <w:jc w:val="center"/>
        <w:rPr>
          <w:smallCaps/>
          <w:color w:val="000000"/>
        </w:rPr>
      </w:pPr>
    </w:p>
    <w:p w:rsidR="00C51E75" w:rsidRDefault="00AE36CD">
      <w:pPr>
        <w:spacing w:line="300" w:lineRule="auto"/>
        <w:ind w:firstLine="0"/>
        <w:rPr>
          <w:color w:val="000000"/>
        </w:rPr>
      </w:pPr>
      <w:r>
        <w:rPr>
          <w:color w:val="000000"/>
        </w:rPr>
        <w:t xml:space="preserve">Este Projeto de Conclusão de Curso foi julgado e aprovado pelo </w:t>
      </w:r>
      <w:r>
        <w:rPr>
          <w:color w:val="000000"/>
        </w:rPr>
        <w:t>Curso Técnico em Informática do Colégio Estadual de Educação Profissional Carmelo Perrone C E PE EF M.</w:t>
      </w:r>
    </w:p>
    <w:p w:rsidR="00C51E75" w:rsidRDefault="00C51E75">
      <w:pPr>
        <w:spacing w:line="360" w:lineRule="auto"/>
        <w:ind w:firstLine="0"/>
        <w:jc w:val="center"/>
        <w:rPr>
          <w:color w:val="000000"/>
        </w:rPr>
      </w:pPr>
    </w:p>
    <w:p w:rsidR="00C51E75" w:rsidRDefault="00AE36CD">
      <w:pPr>
        <w:spacing w:line="360" w:lineRule="auto"/>
        <w:ind w:firstLine="0"/>
        <w:jc w:val="center"/>
        <w:rPr>
          <w:color w:val="000000"/>
        </w:rPr>
      </w:pPr>
      <w:r>
        <w:rPr>
          <w:color w:val="000000"/>
        </w:rPr>
        <w:t>Cascavel, Pr., xx de Xxxxx de 2023</w:t>
      </w:r>
    </w:p>
    <w:p w:rsidR="00C51E75" w:rsidRDefault="00AE36CD">
      <w:pPr>
        <w:spacing w:line="360" w:lineRule="auto"/>
        <w:ind w:firstLine="0"/>
        <w:jc w:val="center"/>
        <w:rPr>
          <w:b/>
          <w:color w:val="000000"/>
        </w:rPr>
      </w:pPr>
      <w:r>
        <w:rPr>
          <w:b/>
          <w:color w:val="000000"/>
        </w:rPr>
        <w:t>COMISSÃO EXAMINADOR</w:t>
      </w:r>
    </w:p>
    <w:p w:rsidR="00C51E75" w:rsidRDefault="00C51E75">
      <w:pPr>
        <w:spacing w:line="360" w:lineRule="auto"/>
        <w:ind w:firstLine="0"/>
        <w:jc w:val="center"/>
        <w:rPr>
          <w:b/>
          <w:color w:val="000000"/>
        </w:rPr>
      </w:pPr>
    </w:p>
    <w:tbl>
      <w:tblPr>
        <w:tblW w:w="8504" w:type="dxa"/>
        <w:tblInd w:w="325" w:type="dxa"/>
        <w:tblLook w:val="04A0" w:firstRow="1" w:lastRow="0" w:firstColumn="1" w:lastColumn="0" w:noHBand="0" w:noVBand="1"/>
      </w:tblPr>
      <w:tblGrid>
        <w:gridCol w:w="4253"/>
        <w:gridCol w:w="4251"/>
      </w:tblGrid>
      <w:tr w:rsidR="00C51E75">
        <w:tc>
          <w:tcPr>
            <w:tcW w:w="4252" w:type="dxa"/>
          </w:tcPr>
          <w:p w:rsidR="00C51E75" w:rsidRDefault="00AE36CD">
            <w:pPr>
              <w:ind w:firstLine="0"/>
              <w:jc w:val="left"/>
              <w:rPr>
                <w:color w:val="000000"/>
              </w:rPr>
            </w:pPr>
            <w:r>
              <w:rPr>
                <w:color w:val="000000"/>
              </w:rPr>
              <w:t>______________________________</w:t>
            </w:r>
          </w:p>
          <w:p w:rsidR="00C51E75" w:rsidRDefault="00AE36CD">
            <w:pPr>
              <w:spacing w:line="240" w:lineRule="auto"/>
              <w:ind w:firstLine="0"/>
              <w:jc w:val="center"/>
            </w:pPr>
            <w:r>
              <w:rPr>
                <w:color w:val="000000"/>
              </w:rPr>
              <w:t>Profª. Aparecida da S. Ferreira</w:t>
            </w:r>
            <w:r>
              <w:rPr>
                <w:color w:val="000000"/>
                <w:vertAlign w:val="superscript"/>
              </w:rPr>
              <w:t>1</w:t>
            </w:r>
          </w:p>
          <w:p w:rsidR="00C51E75" w:rsidRDefault="00AE36CD">
            <w:pPr>
              <w:spacing w:line="240" w:lineRule="auto"/>
              <w:ind w:firstLine="0"/>
              <w:jc w:val="center"/>
              <w:rPr>
                <w:color w:val="000000"/>
              </w:rPr>
            </w:pPr>
            <w:r>
              <w:rPr>
                <w:color w:val="000000"/>
              </w:rPr>
              <w:t xml:space="preserve">Especialista em Tecnologia da </w:t>
            </w:r>
            <w:r>
              <w:rPr>
                <w:color w:val="000000"/>
              </w:rPr>
              <w:t>Informação</w:t>
            </w:r>
          </w:p>
          <w:p w:rsidR="00C51E75" w:rsidRDefault="00AE36CD">
            <w:pPr>
              <w:spacing w:after="14" w:line="240" w:lineRule="auto"/>
              <w:ind w:left="10" w:right="344" w:hanging="10"/>
              <w:jc w:val="center"/>
              <w:rPr>
                <w:i/>
                <w:sz w:val="20"/>
                <w:szCs w:val="20"/>
              </w:rPr>
            </w:pPr>
            <w:r>
              <w:rPr>
                <w:i/>
                <w:sz w:val="20"/>
                <w:szCs w:val="20"/>
              </w:rPr>
              <w:t>Faculdade de Ciências Sociais Aplicadas de Cascavel</w:t>
            </w:r>
          </w:p>
          <w:p w:rsidR="00C51E75" w:rsidRDefault="00AE36CD">
            <w:pPr>
              <w:spacing w:line="240" w:lineRule="auto"/>
              <w:ind w:firstLine="0"/>
            </w:pPr>
            <w:r>
              <w:t xml:space="preserve">                  Orientadora</w:t>
            </w:r>
          </w:p>
          <w:p w:rsidR="00C51E75" w:rsidRDefault="00C51E75">
            <w:pPr>
              <w:ind w:firstLine="0"/>
              <w:jc w:val="center"/>
              <w:rPr>
                <w:color w:val="000000"/>
              </w:rPr>
            </w:pPr>
          </w:p>
        </w:tc>
        <w:tc>
          <w:tcPr>
            <w:tcW w:w="4251" w:type="dxa"/>
          </w:tcPr>
          <w:p w:rsidR="00C51E75" w:rsidRDefault="00AE36CD">
            <w:pPr>
              <w:ind w:firstLine="0"/>
              <w:jc w:val="left"/>
              <w:rPr>
                <w:color w:val="000000"/>
              </w:rPr>
            </w:pPr>
            <w:r>
              <w:rPr>
                <w:color w:val="000000"/>
              </w:rPr>
              <w:t>______________________________</w:t>
            </w:r>
          </w:p>
          <w:p w:rsidR="00C51E75" w:rsidRDefault="00AE36CD">
            <w:pPr>
              <w:spacing w:line="240" w:lineRule="auto"/>
              <w:ind w:firstLine="0"/>
              <w:jc w:val="center"/>
            </w:pPr>
            <w:r>
              <w:rPr>
                <w:color w:val="000000"/>
              </w:rPr>
              <w:t xml:space="preserve">Profª  </w:t>
            </w:r>
            <w:r>
              <w:rPr>
                <w:spacing w:val="4"/>
              </w:rPr>
              <w:t>ALESSANDRA MARIA UHL</w:t>
            </w:r>
          </w:p>
          <w:p w:rsidR="00C51E75" w:rsidRDefault="00AE36CD">
            <w:pPr>
              <w:spacing w:line="240" w:lineRule="auto"/>
              <w:ind w:firstLine="0"/>
            </w:pPr>
            <w:r>
              <w:t xml:space="preserve">                  Banco de dados</w:t>
            </w:r>
          </w:p>
          <w:p w:rsidR="00C51E75" w:rsidRDefault="00C51E75">
            <w:pPr>
              <w:spacing w:line="240" w:lineRule="auto"/>
              <w:ind w:firstLine="0"/>
            </w:pPr>
          </w:p>
        </w:tc>
      </w:tr>
      <w:tr w:rsidR="00C51E75">
        <w:tc>
          <w:tcPr>
            <w:tcW w:w="4252" w:type="dxa"/>
          </w:tcPr>
          <w:p w:rsidR="00C51E75" w:rsidRDefault="00AE36CD">
            <w:pPr>
              <w:spacing w:line="240" w:lineRule="auto"/>
              <w:ind w:firstLine="0"/>
              <w:jc w:val="left"/>
              <w:rPr>
                <w:color w:val="000000"/>
              </w:rPr>
            </w:pPr>
            <w:r>
              <w:rPr>
                <w:color w:val="000000"/>
              </w:rPr>
              <w:t>______________________________</w:t>
            </w:r>
          </w:p>
          <w:p w:rsidR="00C51E75" w:rsidRDefault="00C51E75">
            <w:pPr>
              <w:spacing w:line="240" w:lineRule="auto"/>
              <w:ind w:firstLine="0"/>
              <w:jc w:val="center"/>
              <w:rPr>
                <w:color w:val="000000"/>
              </w:rPr>
            </w:pPr>
          </w:p>
          <w:p w:rsidR="00C51E75" w:rsidRDefault="00AE36CD">
            <w:pPr>
              <w:spacing w:line="240" w:lineRule="auto"/>
              <w:ind w:firstLine="0"/>
              <w:jc w:val="center"/>
            </w:pPr>
            <w:r>
              <w:rPr>
                <w:color w:val="000000"/>
              </w:rPr>
              <w:t>Profª. Aparecida da S. Ferreira</w:t>
            </w:r>
            <w:r>
              <w:rPr>
                <w:color w:val="000000"/>
                <w:vertAlign w:val="superscript"/>
              </w:rPr>
              <w:t>1</w:t>
            </w:r>
          </w:p>
          <w:p w:rsidR="00C51E75" w:rsidRDefault="00AE36CD">
            <w:pPr>
              <w:spacing w:line="240" w:lineRule="auto"/>
              <w:ind w:firstLine="0"/>
              <w:jc w:val="center"/>
              <w:rPr>
                <w:color w:val="000000"/>
              </w:rPr>
            </w:pPr>
            <w:r>
              <w:rPr>
                <w:color w:val="000000"/>
              </w:rPr>
              <w:t>Especialista em Tecnologia da Informação</w:t>
            </w:r>
          </w:p>
          <w:p w:rsidR="00C51E75" w:rsidRDefault="00AE36CD">
            <w:pPr>
              <w:spacing w:after="14" w:line="240" w:lineRule="auto"/>
              <w:ind w:left="10" w:right="344" w:hanging="10"/>
              <w:jc w:val="center"/>
              <w:rPr>
                <w:i/>
                <w:sz w:val="20"/>
                <w:szCs w:val="20"/>
              </w:rPr>
            </w:pPr>
            <w:r>
              <w:rPr>
                <w:i/>
                <w:sz w:val="20"/>
                <w:szCs w:val="20"/>
              </w:rPr>
              <w:t>Faculdade de Ciências Sociais Aplicadas de Cascavel</w:t>
            </w:r>
          </w:p>
          <w:p w:rsidR="00C51E75" w:rsidRDefault="00AE36CD">
            <w:pPr>
              <w:spacing w:line="240" w:lineRule="auto"/>
              <w:ind w:firstLine="0"/>
            </w:pPr>
            <w:r>
              <w:t xml:space="preserve">                 WEB DESIGN</w:t>
            </w:r>
          </w:p>
          <w:p w:rsidR="00C51E75" w:rsidRDefault="00C51E75">
            <w:pPr>
              <w:tabs>
                <w:tab w:val="left" w:pos="8130"/>
              </w:tabs>
              <w:spacing w:line="240" w:lineRule="auto"/>
              <w:ind w:firstLine="0"/>
              <w:jc w:val="center"/>
              <w:rPr>
                <w:color w:val="000000"/>
              </w:rPr>
            </w:pPr>
          </w:p>
        </w:tc>
        <w:tc>
          <w:tcPr>
            <w:tcW w:w="4251" w:type="dxa"/>
          </w:tcPr>
          <w:p w:rsidR="00C51E75" w:rsidRDefault="00AE36CD">
            <w:pPr>
              <w:spacing w:line="240" w:lineRule="auto"/>
              <w:ind w:firstLine="0"/>
              <w:jc w:val="left"/>
              <w:rPr>
                <w:color w:val="000000"/>
              </w:rPr>
            </w:pPr>
            <w:r>
              <w:rPr>
                <w:color w:val="000000"/>
              </w:rPr>
              <w:t>______________________________</w:t>
            </w:r>
          </w:p>
          <w:p w:rsidR="00C51E75" w:rsidRDefault="00C51E75">
            <w:pPr>
              <w:spacing w:line="240" w:lineRule="auto"/>
              <w:ind w:firstLine="0"/>
              <w:jc w:val="center"/>
              <w:rPr>
                <w:color w:val="000000"/>
              </w:rPr>
            </w:pPr>
          </w:p>
          <w:p w:rsidR="00C51E75" w:rsidRDefault="00AE36CD">
            <w:pPr>
              <w:spacing w:line="240" w:lineRule="auto"/>
              <w:ind w:firstLine="0"/>
              <w:jc w:val="center"/>
            </w:pPr>
            <w:r>
              <w:rPr>
                <w:color w:val="000000"/>
              </w:rPr>
              <w:t xml:space="preserve">Profª  </w:t>
            </w:r>
            <w:r>
              <w:rPr>
                <w:spacing w:val="4"/>
              </w:rPr>
              <w:t>ELIANE MARIA DAL MOLIN CRISTO</w:t>
            </w:r>
          </w:p>
          <w:p w:rsidR="00C51E75" w:rsidRDefault="00AE36CD">
            <w:pPr>
              <w:spacing w:line="240" w:lineRule="auto"/>
              <w:ind w:firstLine="0"/>
              <w:jc w:val="center"/>
            </w:pPr>
            <w:r>
              <w:rPr>
                <w:color w:val="000000"/>
              </w:rPr>
              <w:t xml:space="preserve">Especialista em </w:t>
            </w:r>
            <w:r>
              <w:rPr>
                <w:highlight w:val="white"/>
              </w:rPr>
              <w:t>Educação Especial: Atendimento às Necessidades Es</w:t>
            </w:r>
            <w:r>
              <w:rPr>
                <w:highlight w:val="white"/>
              </w:rPr>
              <w:t>pe. - Faculdade Iguaçu-ESAP</w:t>
            </w:r>
          </w:p>
          <w:p w:rsidR="00C51E75" w:rsidRDefault="00AE36CD">
            <w:pPr>
              <w:spacing w:line="240" w:lineRule="auto"/>
              <w:ind w:firstLine="0"/>
              <w:jc w:val="center"/>
              <w:rPr>
                <w:color w:val="000000"/>
              </w:rPr>
            </w:pPr>
            <w:r>
              <w:rPr>
                <w:color w:val="000000"/>
              </w:rPr>
              <w:t>Coordenadora de curso</w:t>
            </w:r>
          </w:p>
          <w:p w:rsidR="00C51E75" w:rsidRDefault="00C51E75">
            <w:pPr>
              <w:tabs>
                <w:tab w:val="left" w:pos="8130"/>
              </w:tabs>
              <w:spacing w:line="240" w:lineRule="auto"/>
              <w:ind w:firstLine="0"/>
              <w:jc w:val="center"/>
              <w:rPr>
                <w:color w:val="000000"/>
              </w:rPr>
            </w:pPr>
          </w:p>
        </w:tc>
      </w:tr>
      <w:tr w:rsidR="00C51E75">
        <w:trPr>
          <w:trHeight w:val="80"/>
        </w:trPr>
        <w:tc>
          <w:tcPr>
            <w:tcW w:w="4252" w:type="dxa"/>
          </w:tcPr>
          <w:p w:rsidR="00C51E75" w:rsidRDefault="00C51E75">
            <w:pPr>
              <w:spacing w:line="240" w:lineRule="auto"/>
              <w:ind w:firstLine="0"/>
              <w:jc w:val="left"/>
              <w:rPr>
                <w:color w:val="000000"/>
              </w:rPr>
            </w:pPr>
          </w:p>
        </w:tc>
        <w:tc>
          <w:tcPr>
            <w:tcW w:w="4251" w:type="dxa"/>
          </w:tcPr>
          <w:p w:rsidR="00C51E75" w:rsidRDefault="00C51E75">
            <w:pPr>
              <w:spacing w:line="240" w:lineRule="auto"/>
              <w:ind w:firstLine="0"/>
              <w:jc w:val="left"/>
              <w:rPr>
                <w:color w:val="000000"/>
              </w:rPr>
            </w:pPr>
          </w:p>
        </w:tc>
      </w:tr>
    </w:tbl>
    <w:p w:rsidR="00C51E75" w:rsidRDefault="00C51E75">
      <w:pPr>
        <w:spacing w:line="360" w:lineRule="auto"/>
        <w:ind w:firstLine="0"/>
        <w:jc w:val="center"/>
        <w:rPr>
          <w:b/>
          <w:color w:val="000000"/>
        </w:rPr>
      </w:pPr>
    </w:p>
    <w:p w:rsidR="00C51E75" w:rsidRDefault="00C51E75">
      <w:pPr>
        <w:spacing w:line="360" w:lineRule="auto"/>
        <w:ind w:firstLine="0"/>
        <w:jc w:val="center"/>
        <w:rPr>
          <w:b/>
          <w:color w:val="000000"/>
        </w:rPr>
      </w:pPr>
    </w:p>
    <w:p w:rsidR="00C51E75" w:rsidRDefault="00AE36CD">
      <w:pPr>
        <w:keepNext/>
        <w:keepLines/>
        <w:widowControl/>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t>Sumário</w:t>
      </w:r>
    </w:p>
    <w:p w:rsidR="00C51E75" w:rsidRDefault="00C51E75">
      <w:pPr>
        <w:pStyle w:val="Sumrio1"/>
      </w:pPr>
    </w:p>
    <w:p w:rsidR="00C51E75" w:rsidRDefault="00C51E75">
      <w:pPr>
        <w:spacing w:line="360" w:lineRule="auto"/>
      </w:pPr>
    </w:p>
    <w:p w:rsidR="00C51E75" w:rsidRDefault="00C51E75"/>
    <w:p w:rsidR="00C51E75" w:rsidRDefault="00AE36CD">
      <w:pPr>
        <w:tabs>
          <w:tab w:val="left" w:pos="1155"/>
        </w:tabs>
      </w:pPr>
      <w:r>
        <w:tab/>
      </w:r>
    </w:p>
    <w:p w:rsidR="00C51E75" w:rsidRDefault="00AE36CD">
      <w:pPr>
        <w:pStyle w:val="Ttulo1"/>
        <w:numPr>
          <w:ilvl w:val="0"/>
          <w:numId w:val="1"/>
        </w:numPr>
        <w:spacing w:line="360" w:lineRule="auto"/>
        <w:ind w:left="0" w:firstLine="0"/>
      </w:pPr>
      <w:bookmarkStart w:id="1" w:name="_Toc119164362"/>
      <w:r>
        <w:lastRenderedPageBreak/>
        <w:t>INTRODUÇÃO</w:t>
      </w:r>
      <w:bookmarkEnd w:id="1"/>
    </w:p>
    <w:p w:rsidR="00C51E75" w:rsidRDefault="00AE36CD">
      <w:pPr>
        <w:spacing w:line="240" w:lineRule="auto"/>
        <w:ind w:left="1760" w:firstLine="0"/>
        <w:rPr>
          <w:sz w:val="22"/>
          <w:szCs w:val="22"/>
        </w:rPr>
      </w:pPr>
      <w:r>
        <w:rPr>
          <w:sz w:val="22"/>
          <w:szCs w:val="22"/>
        </w:rPr>
        <w:t>Cada vez mais tomar um café requer um ritual, seja conversando com amigos, ou até mesmo para tirar um tempo para pensar ou planejar [.... ] A proposta é servir um café Premium</w:t>
      </w:r>
      <w:r>
        <w:rPr>
          <w:sz w:val="22"/>
          <w:szCs w:val="22"/>
        </w:rPr>
        <w:t xml:space="preserve"> porque se observa um aumento do número de consumidores que optam por produtos de maior qualidade. Esse público tem interesse em novos métodos de preparo, além de se preocupar com a origem do produto e a sustentabilidade na hora da produção. (Moreira,2021)</w:t>
      </w:r>
      <w:r>
        <w:rPr>
          <w:sz w:val="22"/>
          <w:szCs w:val="22"/>
        </w:rPr>
        <w:t>.</w:t>
      </w:r>
    </w:p>
    <w:p w:rsidR="00C51E75" w:rsidRDefault="00AE36CD">
      <w:pPr>
        <w:spacing w:line="360" w:lineRule="auto"/>
      </w:pPr>
      <w:r>
        <w:t>Com a proposta de construir um site de venda online de café criamos uma empresa fictícia conectada, que receberá pedidos pelo site e redes sociais, tornando muito mais fácil a hora do lanche de seus clientes. A empresa está localizada na cidade de Cascav</w:t>
      </w:r>
      <w:r>
        <w:t>el-PR no centro, sempre procurando tem o melhor atendimento, sempre melhorando o espaço CoffeeWay para que todos se sintam confortáveis e para que as pessoas de fora também que sintam vontade de entrar em nosso espaço e conhecer. Visando o melhor para os c</w:t>
      </w:r>
      <w:r>
        <w:t>lientes, este espaço é acolhedor para que todos se sintam em casa. É o lugar onde você pode ir para tomar um bom café e ler um bom livro, fazer um lanche, resolver coisas do trabalho ou apenas relaxar. Utilizamos músicas calmas e leves que combinem com o a</w:t>
      </w:r>
      <w:r>
        <w:t>mbiente para não atrapalhar aquela pessoa que vem ler ou resolver coisas do trabalho, relaxar, etc. Abertos para opiniões, conselhos, reclamações, em nossas redes sociais para que você possa deixar recados, sempre de olho no feedback que nossos clientes de</w:t>
      </w:r>
      <w:r>
        <w:t xml:space="preserve">ixam. A empresa valoriza o retorno dos clientes, oferecendo canais de comunicação em suas redes sociais para a contribuição de opiniões, sugestões e eventuais reclamações. A escuta atenta ao feedback dos clientes permanece entre as prioridades da empresa. </w:t>
      </w:r>
      <w:r>
        <w:t>Plano de marketing conforme, (Moreira,2021).</w:t>
      </w:r>
    </w:p>
    <w:p w:rsidR="00C51E75" w:rsidRDefault="00AE36CD">
      <w:pPr>
        <w:spacing w:line="360" w:lineRule="auto"/>
        <w:ind w:left="720" w:firstLine="0"/>
      </w:pPr>
      <w:r>
        <w:t xml:space="preserve">A) Venda de café com uma variedade enorme, sendo oferecido de várias regiões do país e de outros países, podendo ser entregue em grãos, ou moídos. Assim o cliente poderá preparar em casa/trabalho a seu gosto. </w:t>
      </w:r>
    </w:p>
    <w:p w:rsidR="00C51E75" w:rsidRDefault="00AE36CD">
      <w:pPr>
        <w:spacing w:line="360" w:lineRule="auto"/>
        <w:ind w:left="720" w:firstLine="0"/>
      </w:pPr>
      <w:r>
        <w:t>B</w:t>
      </w:r>
      <w:r>
        <w:t xml:space="preserve">) Vende da bebida café, com vários preparos diferentes, onde através de receitas exclusivas, extraem o melhor do sabor do café e conforme a escolha do cliente, para ser consumido no estabelecimento ou até mesmo sair consumindo pela rua. </w:t>
      </w:r>
    </w:p>
    <w:p w:rsidR="00C51E75" w:rsidRDefault="00AE36CD">
      <w:pPr>
        <w:spacing w:line="360" w:lineRule="auto"/>
        <w:ind w:left="720" w:firstLine="0"/>
      </w:pPr>
      <w:r>
        <w:t>C) Kit café delive</w:t>
      </w:r>
      <w:r>
        <w:t xml:space="preserve">ry, venda de um Kit contendo 1 bebida quente e 1 lanche quente, numa embalagem apropriada para ser entregue a curta distância (até </w:t>
      </w:r>
      <w:r>
        <w:lastRenderedPageBreak/>
        <w:t>1,5 km) para clientes que estão perto e querem ter esse conforto. A facilidade e rapidez entre o pedido e o recebimento, aind</w:t>
      </w:r>
      <w:r>
        <w:t xml:space="preserve">a quente e saboroso é um diferencial. </w:t>
      </w:r>
    </w:p>
    <w:p w:rsidR="00C51E75" w:rsidRDefault="00AE36CD">
      <w:pPr>
        <w:spacing w:line="360" w:lineRule="auto"/>
        <w:ind w:left="720" w:firstLine="0"/>
      </w:pPr>
      <w:r>
        <w:t>D) Venda de produtos de panificação para ser acompanhado do café, além de outras bebidas como refrigerante e suco para ser consumido no estabelecimento ou até mesmo sair consumindo pela rua. Lembrando que são produtos</w:t>
      </w:r>
      <w:r>
        <w:t xml:space="preserve"> frescos, preparados na hora. </w:t>
      </w:r>
    </w:p>
    <w:p w:rsidR="00C51E75" w:rsidRDefault="00AE36CD">
      <w:pPr>
        <w:spacing w:line="360" w:lineRule="auto"/>
        <w:ind w:left="720" w:firstLine="0"/>
      </w:pPr>
      <w:r>
        <w:t>E) Serviço de moagem de café através de máquina self-service onde o cliente escolhe o tipo de moagem do café, tendo a praticidade a seu dispor.</w:t>
      </w:r>
    </w:p>
    <w:p w:rsidR="00C51E75" w:rsidRDefault="00AE36CD">
      <w:pPr>
        <w:spacing w:line="360" w:lineRule="auto"/>
        <w:ind w:left="720" w:firstLine="0"/>
      </w:pPr>
      <w:r>
        <w:t xml:space="preserve">F) Serviço de coworking para reuniões de até 10 pessoas, para ser feita reuniões </w:t>
      </w:r>
      <w:r>
        <w:t xml:space="preserve">de trabalho/escola, onde terá serviço de internet, videoconferência, impressão, entre outras coisas, tendo uma infraestrutura completa. </w:t>
      </w:r>
    </w:p>
    <w:p w:rsidR="00C51E75" w:rsidRDefault="00AE36CD">
      <w:pPr>
        <w:spacing w:line="360" w:lineRule="auto"/>
      </w:pPr>
      <w:r>
        <w:t>No mercado de café, observamos importantes mudanças relacionadas à diferenciação de produtos e melhoria de qualidade, q</w:t>
      </w:r>
      <w:r>
        <w:t>ue faz com que estes passem a ser substitutos imperfeitos e os consumidores se disponham a pagar um preço superior. Em outras palavras, a criação de atributos de diferenciação do café, tornando-os especiais, contribui para a “descommoditização”. O segmento</w:t>
      </w:r>
      <w:r>
        <w:t xml:space="preserve"> de cafés especiais surge no cenário brasileiro como uma possibilidade aos cafeicultores de conquistar compradores que estejam dispostos a pagar mais por um produto de qualidade e com característica diferenciada (OLIVEIRA; OLIVEIRA; JESUS, 2004). Na mesma </w:t>
      </w:r>
      <w:r>
        <w:t xml:space="preserve">linha, Pereira et al. (2010) afirmam que a diferenciação emergiu como possibilidade de desenvolver vantagens competitivas e sustentar margens de lucro mais satisfatórias ao segmento produtivo. O café não tem uma origem certa, mas muitos estudos referem-se </w:t>
      </w:r>
      <w:r>
        <w:t>ao século IX, nas terras altas da Etiópia. Justamente pela incapacidade de encontrar um local específico, diversas lendas sobre o surgimento do grão foram criadas. E com o passar do tempo, dos anos, dos séculos, começaram a incrementar mais o café, fazendo</w:t>
      </w:r>
      <w:r>
        <w:t xml:space="preserve"> todos se apaixonarem por ele.  </w:t>
      </w:r>
    </w:p>
    <w:p w:rsidR="00C51E75" w:rsidRDefault="00C51E75">
      <w:pPr>
        <w:spacing w:line="360" w:lineRule="auto"/>
      </w:pPr>
    </w:p>
    <w:p w:rsidR="00C51E75" w:rsidRDefault="00C51E75">
      <w:pPr>
        <w:spacing w:line="360" w:lineRule="auto"/>
      </w:pPr>
    </w:p>
    <w:p w:rsidR="00C51E75" w:rsidRDefault="00C51E75">
      <w:pPr>
        <w:spacing w:line="360" w:lineRule="auto"/>
      </w:pPr>
    </w:p>
    <w:p w:rsidR="00C51E75" w:rsidRDefault="00AE36CD">
      <w:pPr>
        <w:pStyle w:val="Ttulo2"/>
        <w:numPr>
          <w:ilvl w:val="1"/>
          <w:numId w:val="1"/>
        </w:numPr>
        <w:ind w:left="578" w:hanging="578"/>
      </w:pPr>
      <w:bookmarkStart w:id="2" w:name="_Toc119164363"/>
      <w:r>
        <w:lastRenderedPageBreak/>
        <w:t>Apresentação do Problema</w:t>
      </w:r>
      <w:bookmarkEnd w:id="2"/>
    </w:p>
    <w:p w:rsidR="00C51E75" w:rsidRDefault="00AE36CD">
      <w:pPr>
        <w:spacing w:line="360" w:lineRule="auto"/>
      </w:pPr>
      <w:r>
        <w:t>Em Cascavel, observa-se uma carência de estabelecimentos de cafeterias que ofereçam opções que atendam a diversos gostos e necessidades específicas dos clientes. No entanto, a CoffeeWay destaca-s</w:t>
      </w:r>
      <w:r>
        <w:t xml:space="preserve">e ao abranger uma variedade de preferências, incluindo opções vegetarianas e veganas, bem como alternativas adequadas para indivíduos alérgicos ou intolerantes a glúten e lactose. Nossa abordagem é levar uma experiência gastronômica até o cliente, através </w:t>
      </w:r>
      <w:r>
        <w:t>de um site de fácil utilização, descomplicando o processo de cadastro e sempre buscando proporcionar o melhor serviço possível.</w:t>
      </w:r>
    </w:p>
    <w:p w:rsidR="00C51E75" w:rsidRDefault="00AE36CD">
      <w:pPr>
        <w:pStyle w:val="Ttulo1"/>
        <w:spacing w:line="360" w:lineRule="auto"/>
      </w:pPr>
      <w:bookmarkStart w:id="3" w:name="_Toc119164364"/>
      <w:r>
        <w:lastRenderedPageBreak/>
        <w:t>2</w:t>
      </w:r>
      <w:r>
        <w:tab/>
        <w:t>OBJETIVOS</w:t>
      </w:r>
      <w:bookmarkEnd w:id="3"/>
    </w:p>
    <w:p w:rsidR="00C51E75" w:rsidRDefault="00AE36CD">
      <w:pPr>
        <w:spacing w:line="360" w:lineRule="auto"/>
        <w:ind w:firstLine="737"/>
        <w:rPr>
          <w:color w:val="000000"/>
        </w:rPr>
      </w:pPr>
      <w:r>
        <w:rPr>
          <w:color w:val="000000"/>
        </w:rPr>
        <w:t>Objetivo geral identificar as principais estratégias de negócio e marketing que deverão ser utilizadas para a implan</w:t>
      </w:r>
      <w:r>
        <w:rPr>
          <w:color w:val="000000"/>
        </w:rPr>
        <w:t>tação de um empreendimento do ramo de cafeteria.</w:t>
      </w:r>
    </w:p>
    <w:p w:rsidR="00C51E75" w:rsidRDefault="00AE36CD">
      <w:pPr>
        <w:spacing w:line="360" w:lineRule="auto"/>
      </w:pPr>
      <w:r>
        <w:t>- Fazer um levantamento do setor que envolve este estudo;</w:t>
      </w:r>
    </w:p>
    <w:p w:rsidR="00C51E75" w:rsidRDefault="00AE36CD">
      <w:pPr>
        <w:spacing w:line="360" w:lineRule="auto"/>
      </w:pPr>
      <w:r>
        <w:t xml:space="preserve">- Fazer uma pesquisa da demanda do negócio na cidade de Cascavel; </w:t>
      </w:r>
    </w:p>
    <w:p w:rsidR="00C51E75" w:rsidRDefault="00AE36CD">
      <w:pPr>
        <w:spacing w:line="360" w:lineRule="auto"/>
      </w:pPr>
      <w:r>
        <w:t xml:space="preserve">- Identificar o perfil do público alvo; </w:t>
      </w:r>
    </w:p>
    <w:p w:rsidR="00C51E75" w:rsidRDefault="00AE36CD">
      <w:pPr>
        <w:spacing w:line="360" w:lineRule="auto"/>
      </w:pPr>
      <w:r>
        <w:t>- Identificar empresas concorrentes do me</w:t>
      </w:r>
      <w:r>
        <w:t xml:space="preserve">smo segmento nas proximidades; </w:t>
      </w:r>
    </w:p>
    <w:p w:rsidR="00C51E75" w:rsidRDefault="00AE36CD">
      <w:pPr>
        <w:spacing w:line="360" w:lineRule="auto"/>
        <w:ind w:firstLine="0"/>
        <w:rPr>
          <w:color w:val="000000"/>
        </w:rPr>
      </w:pPr>
      <w:r>
        <w:rPr>
          <w:color w:val="000000"/>
        </w:rPr>
        <w:tab/>
        <w:t>- Descrever as estratégias competitivas adotadas por outras empresas do ramo de cafeteria.</w:t>
      </w:r>
    </w:p>
    <w:p w:rsidR="00C51E75" w:rsidRDefault="00C51E75">
      <w:pPr>
        <w:spacing w:line="360" w:lineRule="auto"/>
        <w:ind w:firstLine="0"/>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AE36CD">
      <w:pPr>
        <w:pStyle w:val="Ttulo1"/>
        <w:spacing w:line="360" w:lineRule="auto"/>
      </w:pPr>
      <w:bookmarkStart w:id="4" w:name="_Toc119164365"/>
      <w:r>
        <w:lastRenderedPageBreak/>
        <w:t>3</w:t>
      </w:r>
      <w:r>
        <w:tab/>
        <w:t>METODOLOGIA</w:t>
      </w:r>
      <w:bookmarkEnd w:id="4"/>
    </w:p>
    <w:p w:rsidR="00C51E75" w:rsidRDefault="00AE36CD">
      <w:pPr>
        <w:spacing w:line="360" w:lineRule="auto"/>
        <w:rPr>
          <w:color w:val="000000"/>
          <w:sz w:val="22"/>
          <w:szCs w:val="22"/>
        </w:rPr>
      </w:pPr>
      <w:r>
        <w:rPr>
          <w:color w:val="000000"/>
        </w:rPr>
        <w:t>Nota-se que o mercado de alimentos é uma área muito promissora, pois é de importância saber que o café é uma das bebidas mais consumidas no mundo. De acordo com Negro (2021), esse crescimento do consumo do café é seguido pelo aumento do número de cafeteria</w:t>
      </w:r>
      <w:r>
        <w:rPr>
          <w:color w:val="000000"/>
        </w:rPr>
        <w:t xml:space="preserve">s e entre elas os seus diferentes tipos. </w:t>
      </w:r>
      <w:r>
        <w:rPr>
          <w:color w:val="000000"/>
          <w:sz w:val="22"/>
          <w:szCs w:val="22"/>
        </w:rPr>
        <w:t xml:space="preserve"> </w:t>
      </w:r>
      <w:r>
        <w:rPr>
          <w:color w:val="000000"/>
        </w:rPr>
        <w:t>Além disso, o setor de alimentos está cada vez mais incorporando elementos digitais e online para atender às demandas dos consumidores modernos, o que torna a criação de um site para um café uma iniciativa estratég</w:t>
      </w:r>
      <w:r>
        <w:rPr>
          <w:color w:val="000000"/>
        </w:rPr>
        <w:t>ica para alcançar um público mais amplo e proporcionar uma experiência diferenciada aos clientes.</w:t>
      </w:r>
    </w:p>
    <w:p w:rsidR="00C51E75" w:rsidRDefault="00C51E75">
      <w:pPr>
        <w:spacing w:line="360" w:lineRule="auto"/>
        <w:ind w:firstLine="0"/>
        <w:rPr>
          <w:color w:val="000000"/>
          <w:sz w:val="22"/>
          <w:szCs w:val="22"/>
        </w:rPr>
      </w:pPr>
    </w:p>
    <w:p w:rsidR="00C51E75" w:rsidRDefault="00C51E75">
      <w:pPr>
        <w:spacing w:line="360" w:lineRule="auto"/>
        <w:ind w:firstLine="0"/>
        <w:rPr>
          <w:b/>
          <w:color w:val="000000"/>
          <w:sz w:val="28"/>
          <w:szCs w:val="28"/>
        </w:rPr>
      </w:pPr>
    </w:p>
    <w:p w:rsidR="00C51E75" w:rsidRDefault="00AE36CD">
      <w:pPr>
        <w:pStyle w:val="Ttulo1"/>
        <w:spacing w:line="360" w:lineRule="auto"/>
      </w:pPr>
      <w:bookmarkStart w:id="5" w:name="_Toc119164366"/>
      <w:r>
        <w:lastRenderedPageBreak/>
        <w:t xml:space="preserve">4 </w:t>
      </w:r>
      <w:r>
        <w:tab/>
        <w:t>REFERENCIAL TEÓRICO</w:t>
      </w:r>
      <w:bookmarkEnd w:id="5"/>
    </w:p>
    <w:p w:rsidR="00C51E75" w:rsidRDefault="00AE36CD">
      <w:pPr>
        <w:spacing w:line="360" w:lineRule="auto"/>
        <w:ind w:firstLine="0"/>
        <w:rPr>
          <w:color w:val="000000"/>
          <w:sz w:val="22"/>
          <w:szCs w:val="22"/>
        </w:rPr>
      </w:pPr>
      <w:r>
        <w:rPr>
          <w:color w:val="000000"/>
        </w:rPr>
        <w:tab/>
        <w:t xml:space="preserve">Para Azevedo (2016), o Referencial Teórico é mais abrangente do que aquele presente em um artigo científico. E ele vai variar muito </w:t>
      </w:r>
      <w:r>
        <w:rPr>
          <w:color w:val="000000"/>
        </w:rPr>
        <w:t xml:space="preserve">em quantidade de tópicos, extensão e profundidade, dependendo do tema abordado e dos objetivos definidos. De modo geral, ele é uma síntese escrita da literatura sobre o(s) tema(s), organizada de acordo com a perspectiva crítica do autor. Assim, o texto de </w:t>
      </w:r>
      <w:r>
        <w:rPr>
          <w:color w:val="000000"/>
        </w:rPr>
        <w:t>um Referencial Teórico não se limita a apresentar ideias de diferentes autores, mas dialoga com elas: analisa, compara autores, evidencia semelhanças e diferenças, critica e, acima de tudo, reflete o posicionamento do pesquisador sobre o tema. Assim, o Ref</w:t>
      </w:r>
      <w:r>
        <w:rPr>
          <w:color w:val="000000"/>
        </w:rPr>
        <w:t xml:space="preserve">erencial Teórico </w:t>
      </w:r>
    </w:p>
    <w:p w:rsidR="00C51E75" w:rsidRDefault="00AE36CD">
      <w:pPr>
        <w:spacing w:line="240" w:lineRule="auto"/>
        <w:ind w:left="2098" w:firstLine="0"/>
      </w:pPr>
      <w:r>
        <w:rPr>
          <w:color w:val="000000"/>
          <w:sz w:val="22"/>
          <w:szCs w:val="22"/>
        </w:rPr>
        <w:t>[...] é onde são feitas conexões entre os textos originais nos quais você se baseia, e onde você posiciona a sua pesquisa em relação a outras fontes. É a oportunidade de estabelecer um diálogo escrito com pesquisadores na sua área e, ao m</w:t>
      </w:r>
      <w:r>
        <w:rPr>
          <w:color w:val="000000"/>
          <w:sz w:val="22"/>
          <w:szCs w:val="22"/>
        </w:rPr>
        <w:t>esmo tempo, mostrar que você se envolveu com o corpo de conhecimento subjacente à sua pesquisa, o compreendeu e respondeu a ele. [...] é onde você identifica as teorias e pesquisas anteriores que influenciaram sua escolha de tema de pesquisa e a metodologi</w:t>
      </w:r>
      <w:r>
        <w:rPr>
          <w:color w:val="000000"/>
          <w:sz w:val="22"/>
          <w:szCs w:val="22"/>
        </w:rPr>
        <w:t xml:space="preserve">a você está escolhendo a adotar. Você pode usar a literatura para apoiar a identificação do problema de pesquisa ou para ilustrar que existe uma lacuna nas pesquisas anteriores que precisa ser preenchida. (RIDLEY, 2008, p.2). </w:t>
      </w:r>
    </w:p>
    <w:p w:rsidR="00C51E75" w:rsidRDefault="00AE36CD">
      <w:pPr>
        <w:spacing w:line="360" w:lineRule="auto"/>
        <w:ind w:firstLine="0"/>
      </w:pPr>
      <w:r>
        <w:rPr>
          <w:color w:val="000000"/>
        </w:rPr>
        <w:t xml:space="preserve">Pode-se considerar que, para </w:t>
      </w:r>
      <w:r>
        <w:rPr>
          <w:color w:val="000000"/>
        </w:rPr>
        <w:t>cada teoria ou construto abordado no Referencial Teórico, os itens mais frequentes são: - Origens, breve histórico e conceitos/aspectos fundantes; - Principais abordagens (diferentes conceitos adotados por diferentes autores, diferentes enfoques, diferente</w:t>
      </w:r>
      <w:r>
        <w:rPr>
          <w:color w:val="000000"/>
        </w:rPr>
        <w:t>s fases pelas quais os estudos desta teoria/construto passaram); - Principais componentes ou aspectos que evidenciam os fenômenos estudados e que você quer, oportunamente, identificar ou analisar; - Diferentes modelos que explicam o fenômeno (caso existam)</w:t>
      </w:r>
      <w:r>
        <w:rPr>
          <w:color w:val="000000"/>
        </w:rPr>
        <w:t>, dificultadores e facilitadores (caso existam), vantagens e desvantagens (caso existam); - Principais aplicações ou usos; - Resultados de estudos recentes ou avanços na área.</w:t>
      </w:r>
    </w:p>
    <w:p w:rsidR="00C51E75" w:rsidRDefault="00AE36CD">
      <w:pPr>
        <w:spacing w:line="360" w:lineRule="auto"/>
        <w:ind w:firstLine="567"/>
      </w:pPr>
      <w:r>
        <w:rPr>
          <w:color w:val="000000"/>
        </w:rPr>
        <w:t>HTML (sigla para HyperText Markup Language, que em nosso idioma significa Linguagem de Marcação de Hipertexto) é uma linguagem de marcação utilizada para estruturar páginas na web. Foi criado na Suíça em 1991 por Tim Berners-Lee, um físico do centro de pes</w:t>
      </w:r>
      <w:r>
        <w:rPr>
          <w:color w:val="000000"/>
        </w:rPr>
        <w:t xml:space="preserve">quisa CERN. </w:t>
      </w:r>
    </w:p>
    <w:p w:rsidR="00C51E75" w:rsidRDefault="00AE36CD">
      <w:pPr>
        <w:spacing w:line="360" w:lineRule="auto"/>
        <w:ind w:firstLine="567"/>
        <w:rPr>
          <w:color w:val="000000"/>
        </w:rPr>
      </w:pPr>
      <w:r>
        <w:rPr>
          <w:color w:val="000000"/>
        </w:rPr>
        <w:t xml:space="preserve">CSS (sigla para Cascading Style Sheet) é uma linguagem de folhas de estilo </w:t>
      </w:r>
      <w:r>
        <w:rPr>
          <w:color w:val="000000"/>
        </w:rPr>
        <w:lastRenderedPageBreak/>
        <w:t xml:space="preserve">utilizada para definir como os documentos escritos na linguagem de marcação devem ser apresentados aos usuários. O CSS foi desenvolvido pelo W3C em 1996 com o objetivo </w:t>
      </w:r>
      <w:r>
        <w:rPr>
          <w:color w:val="000000"/>
        </w:rPr>
        <w:t>de estilizar o site, já que o HTML não possui tags que ajudam a formatar a página.</w:t>
      </w:r>
    </w:p>
    <w:p w:rsidR="00C51E75" w:rsidRDefault="00AE36CD">
      <w:pPr>
        <w:spacing w:line="360" w:lineRule="auto"/>
        <w:ind w:firstLine="567"/>
      </w:pPr>
      <w:r>
        <w:t>XAMPP (sigla para Apache, MySQL, PHP e Pearl, sendo o X inicial para identificar que esta ferramenta é multiplataforma (funciona em Windows, Linux e Mac) é um software livre</w:t>
      </w:r>
      <w:r>
        <w:t xml:space="preserve"> e multiplataforma que fornece um servidor web Apache, banco de dados MySQL e interpretador PHP (e outras ferramentas adicionais, como Perl e phpMyAdmin) em um único pacote. Ele foi projetado para facilitar a instalação e configuração de um ambiente de des</w:t>
      </w:r>
      <w:r>
        <w:t>envolvimento web local em sistemas operacionais Windows, Linux e macOS. Com o XAMPP, os desenvolvedores podem criar e testar aplicativos web em seus próprios computadores antes de implantá-los em um servidor web ao vivo.</w:t>
      </w:r>
    </w:p>
    <w:p w:rsidR="00C51E75" w:rsidRDefault="00AE36CD">
      <w:pPr>
        <w:spacing w:line="360" w:lineRule="auto"/>
        <w:ind w:firstLine="567"/>
      </w:pPr>
      <w:r>
        <w:t>JAVASCRIPT é uma linguagem de progr</w:t>
      </w:r>
      <w:r>
        <w:t>amação de alto nível, interpretada e orientada a objetos. Ela é usada principalmente para criar interações dinâmicas em páginas web, como efeitos de rolagem, menus de navegação, validação de formulários, animações e muito mais. JavaScript também pode ser u</w:t>
      </w:r>
      <w:r>
        <w:t>sado para desenvolver aplicativos web mais complexos, como jogos, aplicativos de bate-papo, editores de imagem, entre outros. O JavaScript também pode ser executado em servidores (com o Node.js) e em outros ambientes de desenvolvimento. É uma das linguagen</w:t>
      </w:r>
      <w:r>
        <w:t>s de programação mais populares do mundo e é amplamente utilizada na web, tanto em sites estáticos quanto em aplicações dinâmicas. A sintaxe do JavaScript é semelhante à de outras linguagens de programação como Java, C++ e Python.</w:t>
      </w:r>
    </w:p>
    <w:p w:rsidR="00C51E75" w:rsidRDefault="00AE36CD">
      <w:pPr>
        <w:spacing w:line="360" w:lineRule="auto"/>
        <w:ind w:firstLine="567"/>
        <w:rPr>
          <w:b/>
          <w:color w:val="000000"/>
          <w:sz w:val="28"/>
          <w:szCs w:val="28"/>
        </w:rPr>
      </w:pPr>
      <w:r>
        <w:t>MySQL é um sistema de ger</w:t>
      </w:r>
      <w:r>
        <w:t>enciamento de banco de dados relacional (RDBMS) de código aberto amplamente utilizado para armazenar e gerenciar dados em aplicativos da web. Ele foi desenvolvido originalmente por uma empresa sueca chamada MySQL AB e agora é propriedade da Oracle Corporat</w:t>
      </w:r>
      <w:r>
        <w:t>ion. É uma das opções de banco de dados mais populares no mundo da tecnologia, devido à sua confiabilidade, escalabilidade e facilidade de uso. Ele é usado por muitas empresas para armazenar e gerenciar dados de aplicativos da web, incluindo sites de comér</w:t>
      </w:r>
      <w:r>
        <w:t>cio eletrônico, redes sociais, sistemas de gerenciamento de conteúdo e muito mais.</w:t>
      </w:r>
    </w:p>
    <w:p w:rsidR="00C51E75" w:rsidRDefault="00AE36CD">
      <w:pPr>
        <w:pStyle w:val="Ttulo1"/>
        <w:spacing w:line="360" w:lineRule="auto"/>
      </w:pPr>
      <w:bookmarkStart w:id="6" w:name="_Toc119164367"/>
      <w:r>
        <w:lastRenderedPageBreak/>
        <w:t xml:space="preserve"> DOCUMENTAÇÃO </w:t>
      </w:r>
      <w:r>
        <w:rPr>
          <w:sz w:val="38"/>
          <w:szCs w:val="38"/>
        </w:rPr>
        <w:t>do projeto</w:t>
      </w:r>
      <w:bookmarkEnd w:id="6"/>
    </w:p>
    <w:p w:rsidR="00C51E75" w:rsidRDefault="00AE36CD">
      <w:pPr>
        <w:spacing w:line="360" w:lineRule="auto"/>
        <w:ind w:firstLine="0"/>
        <w:rPr>
          <w:b/>
          <w:color w:val="FF0000"/>
        </w:rPr>
      </w:pPr>
      <w:r>
        <w:rPr>
          <w:b/>
          <w:color w:val="FF0000"/>
        </w:rPr>
        <w:tab/>
      </w:r>
      <w:r>
        <w:rPr>
          <w:color w:val="000000"/>
        </w:rPr>
        <w:t>De acordo com Rossetto et al. (2017), a documentação é uma das principais atividades do processo de desenvolvimento de um site. Pode ser considerad</w:t>
      </w:r>
      <w:r>
        <w:rPr>
          <w:color w:val="000000"/>
        </w:rPr>
        <w:t>a uma peça fundamental no registro das atividades realizadas em cada etapa e serve como alicerce para as etapas seguintes do processo.</w:t>
      </w:r>
    </w:p>
    <w:p w:rsidR="00C51E75" w:rsidRDefault="00AE36CD">
      <w:pPr>
        <w:spacing w:line="360" w:lineRule="auto"/>
        <w:ind w:firstLine="0"/>
        <w:rPr>
          <w:b/>
          <w:color w:val="FF0000"/>
        </w:rPr>
      </w:pPr>
      <w:r>
        <w:rPr>
          <w:color w:val="000000"/>
        </w:rPr>
        <w:tab/>
        <w:t xml:space="preserve">A documentação de um projeto refere-se ao conjunto de registros escritos e recursos visuais que descrevem e detalham as </w:t>
      </w:r>
      <w:r>
        <w:rPr>
          <w:color w:val="000000"/>
        </w:rPr>
        <w:t>diferentes etapas, requisitos, processos, decisões e implementações relacionadas a um projeto específico. Ela servirá de guia para entender como o projeto funciona, sendo essencial para garantir a compreensão e a continuidade do trabalho realizado ao longo</w:t>
      </w:r>
      <w:r>
        <w:rPr>
          <w:color w:val="000000"/>
        </w:rPr>
        <w:t xml:space="preserve"> do tempo. Na área da programação, uma documentação de projetos ideal geralmente inclui: d</w:t>
      </w:r>
      <w:r>
        <w:t>ocumento de visão, documento de requisitos, diagramas de casos de uso, diagramas de arquitetura, especificações técnicas, plano de projeto, relatórios de testes, manu</w:t>
      </w:r>
      <w:r>
        <w:t>ais de usuário e a documentação de código.</w:t>
      </w:r>
    </w:p>
    <w:p w:rsidR="00C51E75" w:rsidRDefault="00AE36CD">
      <w:pPr>
        <w:spacing w:line="360" w:lineRule="auto"/>
        <w:ind w:firstLine="0"/>
        <w:rPr>
          <w:b/>
          <w:color w:val="FF0000"/>
        </w:rPr>
      </w:pPr>
      <w:r>
        <w:rPr>
          <w:b/>
          <w:noProof/>
          <w:color w:val="FF0000"/>
        </w:rPr>
        <w:drawing>
          <wp:anchor distT="0" distB="0" distL="114300" distR="114300" simplePos="0" relativeHeight="3" behindDoc="0" locked="0" layoutInCell="1" allowOverlap="1">
            <wp:simplePos x="0" y="0"/>
            <wp:positionH relativeFrom="column">
              <wp:posOffset>5715</wp:posOffset>
            </wp:positionH>
            <wp:positionV relativeFrom="paragraph">
              <wp:posOffset>409575</wp:posOffset>
            </wp:positionV>
            <wp:extent cx="5718810" cy="1289685"/>
            <wp:effectExtent l="0" t="0" r="0" b="0"/>
            <wp:wrapSquare wrapText="bothSides"/>
            <wp:docPr id="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3"/>
                    <pic:cNvPicPr>
                      <a:picLocks noChangeAspect="1" noChangeArrowheads="1"/>
                    </pic:cNvPicPr>
                  </pic:nvPicPr>
                  <pic:blipFill>
                    <a:blip r:embed="rId10"/>
                    <a:stretch>
                      <a:fillRect/>
                    </a:stretch>
                  </pic:blipFill>
                  <pic:spPr bwMode="auto">
                    <a:xfrm>
                      <a:off x="0" y="0"/>
                      <a:ext cx="5718810" cy="1289685"/>
                    </a:xfrm>
                    <a:prstGeom prst="rect">
                      <a:avLst/>
                    </a:prstGeom>
                  </pic:spPr>
                </pic:pic>
              </a:graphicData>
            </a:graphic>
          </wp:anchor>
        </w:drawing>
      </w:r>
    </w:p>
    <w:p w:rsidR="00C51E75" w:rsidRDefault="00C51E75">
      <w:pPr>
        <w:spacing w:line="360" w:lineRule="auto"/>
        <w:ind w:firstLine="0"/>
        <w:rPr>
          <w:b/>
          <w:color w:val="FF0000"/>
        </w:rPr>
      </w:pPr>
    </w:p>
    <w:p w:rsidR="00C51E75" w:rsidRDefault="00AE36CD">
      <w:pPr>
        <w:tabs>
          <w:tab w:val="left" w:pos="-5"/>
        </w:tabs>
        <w:ind w:left="720" w:hanging="861"/>
        <w:rPr>
          <w:b/>
          <w:color w:val="000000"/>
        </w:rPr>
      </w:pPr>
      <w:r>
        <w:rPr>
          <w:b/>
          <w:color w:val="000000"/>
          <w:sz w:val="20"/>
          <w:szCs w:val="20"/>
        </w:rPr>
        <w:tab/>
        <w:t>Fonte: DE OLIVEIRA, DOS SANTOS, 2023</w:t>
      </w:r>
    </w:p>
    <w:p w:rsidR="00C51E75" w:rsidRDefault="00AE36CD">
      <w:pPr>
        <w:pStyle w:val="Ttulo2"/>
        <w:spacing w:before="0" w:after="0"/>
      </w:pPr>
      <w:bookmarkStart w:id="7" w:name="_Toc119164368"/>
      <w:r>
        <w:t>5.1 Requisitos</w:t>
      </w:r>
      <w:bookmarkEnd w:id="7"/>
      <w:r>
        <w:t xml:space="preserve"> </w:t>
      </w:r>
    </w:p>
    <w:p w:rsidR="00C51E75" w:rsidRDefault="00C51E75">
      <w:pPr>
        <w:spacing w:line="360" w:lineRule="auto"/>
      </w:pPr>
    </w:p>
    <w:p w:rsidR="00C51E75" w:rsidRDefault="00AE36CD">
      <w:pPr>
        <w:spacing w:line="360" w:lineRule="auto"/>
      </w:pPr>
      <w:r>
        <w:t>Segundo Sommerville (2007), independentemente do modelo de processo adotado, a etapa de definição e especificação do software abrange atividades essenciais</w:t>
      </w:r>
      <w:r>
        <w:t xml:space="preserve"> de levantamento e análise de requisitos. Os requisitos de um sistema de software são classificados em funcionais e não funcionais. Os requisitos funcionais descrevem os serviços que o sistema deve fornecer em resposta a determinadas entradas fornecida pel</w:t>
      </w:r>
      <w:r>
        <w:t xml:space="preserve">os usuários, ou seja, eles definem o comportamento e a reação do sistema em situações específicas. Por outro lado, os requisitos não </w:t>
      </w:r>
      <w:r>
        <w:lastRenderedPageBreak/>
        <w:t>funcionais estabelecem restrições e atributos de qualidade do sistema, como desempenho, segurança, utilidade, confiabilidad</w:t>
      </w:r>
      <w:r>
        <w:t>e, suporte e escalabilidade.</w:t>
      </w:r>
    </w:p>
    <w:p w:rsidR="00C51E75" w:rsidRDefault="00AE36CD">
      <w:pPr>
        <w:spacing w:line="360" w:lineRule="auto"/>
      </w:pPr>
      <w:r>
        <w:t>Requisitos de sistemas são as especificações ou descrições detalhadas do que o sistema deve fazer e como deve funcionar. Eles podem incluir requisitos funcionais, que descrevem as funções e tarefas específicas que o sistema dev</w:t>
      </w:r>
      <w:r>
        <w:t xml:space="preserve">e executar, bem como requisitos não funcionais, que se são a aspectos não relacionados diretamente às funcionalidades, como desempenho, segurança, usabilidade e confiabilidade. Seu objetivo é documentar todas as necessidades e expectativas dos usuários em </w:t>
      </w:r>
      <w:r>
        <w:t>relação ao sistema, garantindo que seja projetado e construído de acordo com as suas exigências.</w:t>
      </w:r>
    </w:p>
    <w:p w:rsidR="00C51E75" w:rsidRDefault="00C51E75">
      <w:pPr>
        <w:spacing w:line="360" w:lineRule="auto"/>
      </w:pPr>
    </w:p>
    <w:p w:rsidR="00C51E75" w:rsidRDefault="00AE36CD">
      <w:pPr>
        <w:pStyle w:val="Ttulo2"/>
        <w:spacing w:before="0" w:after="0"/>
      </w:pPr>
      <w:bookmarkStart w:id="8" w:name="_Toc119164369"/>
      <w:r>
        <w:t>5.1.1 Requisitos funcionais</w:t>
      </w:r>
      <w:bookmarkEnd w:id="8"/>
    </w:p>
    <w:p w:rsidR="00C51E75" w:rsidRDefault="00AE36CD">
      <w:pPr>
        <w:tabs>
          <w:tab w:val="left" w:pos="0"/>
        </w:tabs>
        <w:spacing w:line="360" w:lineRule="auto"/>
        <w:ind w:firstLine="0"/>
      </w:pPr>
      <w:r>
        <w:tab/>
      </w:r>
    </w:p>
    <w:tbl>
      <w:tblPr>
        <w:tblW w:w="9015" w:type="dxa"/>
        <w:tblInd w:w="55" w:type="dxa"/>
        <w:tblCellMar>
          <w:left w:w="70" w:type="dxa"/>
          <w:right w:w="70" w:type="dxa"/>
        </w:tblCellMar>
        <w:tblLook w:val="04A0" w:firstRow="1" w:lastRow="0" w:firstColumn="1" w:lastColumn="0" w:noHBand="0" w:noVBand="1"/>
      </w:tblPr>
      <w:tblGrid>
        <w:gridCol w:w="1679"/>
        <w:gridCol w:w="2201"/>
        <w:gridCol w:w="5135"/>
      </w:tblGrid>
      <w:tr w:rsidR="00C51E75">
        <w:trPr>
          <w:trHeight w:val="540"/>
        </w:trPr>
        <w:tc>
          <w:tcPr>
            <w:tcW w:w="1679" w:type="dxa"/>
            <w:tcBorders>
              <w:top w:val="single" w:sz="4" w:space="0" w:color="000000"/>
              <w:left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Número</w:t>
            </w:r>
          </w:p>
        </w:tc>
        <w:tc>
          <w:tcPr>
            <w:tcW w:w="2201" w:type="dxa"/>
            <w:tcBorders>
              <w:top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Identificação</w:t>
            </w:r>
          </w:p>
        </w:tc>
        <w:tc>
          <w:tcPr>
            <w:tcW w:w="5135" w:type="dxa"/>
            <w:tcBorders>
              <w:top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Descrição</w:t>
            </w:r>
          </w:p>
        </w:tc>
      </w:tr>
      <w:tr w:rsidR="00C51E75">
        <w:trPr>
          <w:trHeight w:val="936"/>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[RF001]</w:t>
            </w:r>
          </w:p>
        </w:tc>
        <w:tc>
          <w:tcPr>
            <w:tcW w:w="2201" w:type="dxa"/>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Cadastrar Usuário</w:t>
            </w:r>
          </w:p>
        </w:tc>
        <w:tc>
          <w:tcPr>
            <w:tcW w:w="5135"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os usuários se cadastrem e preencham suas informações</w:t>
            </w:r>
          </w:p>
        </w:tc>
      </w:tr>
      <w:tr w:rsidR="00C51E75">
        <w:trPr>
          <w:trHeight w:val="852"/>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[RF002]</w:t>
            </w:r>
          </w:p>
        </w:tc>
        <w:tc>
          <w:tcPr>
            <w:tcW w:w="2201" w:type="dxa"/>
            <w:tcBorders>
              <w:top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Login de usuário</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os usuários façam login utilizando e-mail e senha cadastrados</w:t>
            </w:r>
          </w:p>
        </w:tc>
      </w:tr>
      <w:tr w:rsidR="00C51E75">
        <w:trPr>
          <w:trHeight w:val="660"/>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[RF003]</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Catalogar Produtos</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Exibe a lista de produtos do cardápio.</w:t>
            </w:r>
          </w:p>
        </w:tc>
      </w:tr>
      <w:tr w:rsidR="00C51E75">
        <w:trPr>
          <w:trHeight w:val="696"/>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[RF004]</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Carrinho de Compra</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os usuários adicionem produtos ao carr</w:t>
            </w:r>
            <w:r>
              <w:rPr>
                <w:rFonts w:ascii="Calibri" w:eastAsia="Times New Roman" w:hAnsi="Calibri" w:cs="Calibri"/>
                <w:color w:val="000000"/>
                <w:sz w:val="22"/>
                <w:szCs w:val="22"/>
              </w:rPr>
              <w:t>i</w:t>
            </w:r>
            <w:r>
              <w:rPr>
                <w:rFonts w:ascii="Calibri" w:eastAsia="Times New Roman" w:hAnsi="Calibri" w:cs="Calibri"/>
                <w:color w:val="000000"/>
                <w:sz w:val="22"/>
                <w:szCs w:val="22"/>
              </w:rPr>
              <w:t xml:space="preserve">nho de </w:t>
            </w:r>
            <w:r>
              <w:rPr>
                <w:rFonts w:ascii="Calibri" w:eastAsia="Times New Roman" w:hAnsi="Calibri" w:cs="Calibri"/>
                <w:color w:val="000000"/>
                <w:sz w:val="22"/>
                <w:szCs w:val="22"/>
              </w:rPr>
              <w:t>compra.</w:t>
            </w:r>
          </w:p>
        </w:tc>
      </w:tr>
      <w:tr w:rsidR="00C51E75">
        <w:trPr>
          <w:trHeight w:val="996"/>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[RF005]</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Atualizar Carrinho</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atualizem a quantidade de produtos no carrinho de compra ou removam itens.</w:t>
            </w:r>
          </w:p>
        </w:tc>
      </w:tr>
      <w:tr w:rsidR="00C51E75">
        <w:trPr>
          <w:trHeight w:val="1620"/>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[RF006]</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Finalizar compra</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a finalização da compra, fornecendo inform</w:t>
            </w:r>
            <w:r>
              <w:rPr>
                <w:rFonts w:ascii="Calibri" w:eastAsia="Times New Roman" w:hAnsi="Calibri" w:cs="Calibri"/>
                <w:color w:val="000000"/>
                <w:sz w:val="22"/>
                <w:szCs w:val="22"/>
              </w:rPr>
              <w:t>a</w:t>
            </w:r>
            <w:r>
              <w:rPr>
                <w:rFonts w:ascii="Calibri" w:eastAsia="Times New Roman" w:hAnsi="Calibri" w:cs="Calibri"/>
                <w:color w:val="000000"/>
                <w:sz w:val="22"/>
                <w:szCs w:val="22"/>
              </w:rPr>
              <w:t>ções de entrega, escolhendo um método de pagame</w:t>
            </w:r>
            <w:r>
              <w:rPr>
                <w:rFonts w:ascii="Calibri" w:eastAsia="Times New Roman" w:hAnsi="Calibri" w:cs="Calibri"/>
                <w:color w:val="000000"/>
                <w:sz w:val="22"/>
                <w:szCs w:val="22"/>
              </w:rPr>
              <w:t>n</w:t>
            </w:r>
            <w:r>
              <w:rPr>
                <w:rFonts w:ascii="Calibri" w:eastAsia="Times New Roman" w:hAnsi="Calibri" w:cs="Calibri"/>
                <w:color w:val="000000"/>
                <w:sz w:val="22"/>
                <w:szCs w:val="22"/>
              </w:rPr>
              <w:t xml:space="preserve">to e </w:t>
            </w:r>
            <w:r>
              <w:rPr>
                <w:rFonts w:ascii="Calibri" w:eastAsia="Times New Roman" w:hAnsi="Calibri" w:cs="Calibri"/>
                <w:color w:val="000000"/>
                <w:sz w:val="22"/>
                <w:szCs w:val="22"/>
              </w:rPr>
              <w:t>realizando o pagamento.</w:t>
            </w:r>
          </w:p>
        </w:tc>
      </w:tr>
      <w:tr w:rsidR="00C51E75">
        <w:trPr>
          <w:trHeight w:val="624"/>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[RF007]</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Painel Administrativo</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 administrador gerenciar produtos, ped</w:t>
            </w:r>
            <w:r>
              <w:rPr>
                <w:rFonts w:ascii="Calibri" w:eastAsia="Times New Roman" w:hAnsi="Calibri" w:cs="Calibri"/>
                <w:color w:val="000000"/>
                <w:sz w:val="22"/>
                <w:szCs w:val="22"/>
              </w:rPr>
              <w:t>i</w:t>
            </w:r>
            <w:r>
              <w:rPr>
                <w:rFonts w:ascii="Calibri" w:eastAsia="Times New Roman" w:hAnsi="Calibri" w:cs="Calibri"/>
                <w:color w:val="000000"/>
                <w:sz w:val="22"/>
                <w:szCs w:val="22"/>
              </w:rPr>
              <w:t>dos e usuários.</w:t>
            </w:r>
          </w:p>
        </w:tc>
      </w:tr>
      <w:tr w:rsidR="00C51E75">
        <w:trPr>
          <w:trHeight w:val="1200"/>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lastRenderedPageBreak/>
              <w:t>[RF008]</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Gerenciar Produto</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Permite que o administrador adicione, edite ou remova produtos do catálogo, incluindo nome, imagem, </w:t>
            </w:r>
            <w:r>
              <w:rPr>
                <w:rFonts w:ascii="Calibri" w:eastAsia="Times New Roman" w:hAnsi="Calibri" w:cs="Calibri"/>
                <w:color w:val="000000"/>
                <w:sz w:val="22"/>
                <w:szCs w:val="22"/>
              </w:rPr>
              <w:t>descr</w:t>
            </w:r>
            <w:r>
              <w:rPr>
                <w:rFonts w:ascii="Calibri" w:eastAsia="Times New Roman" w:hAnsi="Calibri" w:cs="Calibri"/>
                <w:color w:val="000000"/>
                <w:sz w:val="22"/>
                <w:szCs w:val="22"/>
              </w:rPr>
              <w:t>i</w:t>
            </w:r>
            <w:r>
              <w:rPr>
                <w:rFonts w:ascii="Calibri" w:eastAsia="Times New Roman" w:hAnsi="Calibri" w:cs="Calibri"/>
                <w:color w:val="000000"/>
                <w:sz w:val="22"/>
                <w:szCs w:val="22"/>
              </w:rPr>
              <w:t>ção e preço.</w:t>
            </w:r>
          </w:p>
        </w:tc>
      </w:tr>
      <w:tr w:rsidR="00C51E75">
        <w:trPr>
          <w:trHeight w:val="1020"/>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[RF009]</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Gerenciar Pedidos</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 administrador visualize, atualize o status e gerencie os pedidos recebidos pelos usuários.</w:t>
            </w:r>
          </w:p>
        </w:tc>
      </w:tr>
      <w:tr w:rsidR="00C51E75">
        <w:trPr>
          <w:trHeight w:val="648"/>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[RF010]</w:t>
            </w:r>
          </w:p>
        </w:tc>
        <w:tc>
          <w:tcPr>
            <w:tcW w:w="2201"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Gerenciar Usuários</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Permite que o administrador gerencie os usuários c</w:t>
            </w:r>
            <w:r>
              <w:rPr>
                <w:rFonts w:ascii="Calibri" w:eastAsia="Times New Roman" w:hAnsi="Calibri" w:cs="Calibri"/>
                <w:color w:val="000000"/>
                <w:sz w:val="22"/>
                <w:szCs w:val="22"/>
              </w:rPr>
              <w:t>a</w:t>
            </w:r>
            <w:r>
              <w:rPr>
                <w:rFonts w:ascii="Calibri" w:eastAsia="Times New Roman" w:hAnsi="Calibri" w:cs="Calibri"/>
                <w:color w:val="000000"/>
                <w:sz w:val="22"/>
                <w:szCs w:val="22"/>
              </w:rPr>
              <w:t>dastrados.</w:t>
            </w:r>
          </w:p>
        </w:tc>
      </w:tr>
    </w:tbl>
    <w:p w:rsidR="00C51E75" w:rsidRDefault="00C51E75">
      <w:pPr>
        <w:tabs>
          <w:tab w:val="left" w:pos="0"/>
        </w:tabs>
        <w:spacing w:line="360" w:lineRule="auto"/>
        <w:ind w:firstLine="0"/>
      </w:pPr>
    </w:p>
    <w:p w:rsidR="00C51E75" w:rsidRDefault="00AE36CD">
      <w:pPr>
        <w:tabs>
          <w:tab w:val="left" w:pos="-5"/>
        </w:tabs>
        <w:spacing w:line="360" w:lineRule="auto"/>
        <w:ind w:left="720" w:hanging="861"/>
        <w:rPr>
          <w:b/>
          <w:sz w:val="20"/>
          <w:szCs w:val="20"/>
        </w:rPr>
      </w:pPr>
      <w:r>
        <w:rPr>
          <w:b/>
          <w:sz w:val="20"/>
          <w:szCs w:val="20"/>
        </w:rPr>
        <w:t xml:space="preserve">Fonte: DE </w:t>
      </w:r>
      <w:r>
        <w:rPr>
          <w:b/>
          <w:sz w:val="20"/>
          <w:szCs w:val="20"/>
        </w:rPr>
        <w:t>OLIVEIRA, DOS SANTOS, 2023</w:t>
      </w:r>
    </w:p>
    <w:p w:rsidR="00C51E75" w:rsidRDefault="00C51E75">
      <w:pPr>
        <w:tabs>
          <w:tab w:val="left" w:pos="0"/>
        </w:tabs>
        <w:spacing w:line="360" w:lineRule="auto"/>
        <w:ind w:firstLine="0"/>
      </w:pPr>
    </w:p>
    <w:p w:rsidR="00C51E75" w:rsidRDefault="00C51E75">
      <w:pPr>
        <w:tabs>
          <w:tab w:val="left" w:pos="0"/>
        </w:tabs>
        <w:spacing w:line="360" w:lineRule="auto"/>
        <w:ind w:firstLine="0"/>
      </w:pPr>
    </w:p>
    <w:p w:rsidR="00C51E75" w:rsidRDefault="00AE36CD">
      <w:pPr>
        <w:pStyle w:val="Ttulo3"/>
        <w:spacing w:before="0" w:after="0" w:line="360" w:lineRule="auto"/>
      </w:pPr>
      <w:bookmarkStart w:id="9" w:name="_Toc119164370"/>
      <w:r>
        <w:rPr>
          <w:b/>
        </w:rPr>
        <w:t>5.1.2 Requisitos não funcionais</w:t>
      </w:r>
      <w:bookmarkEnd w:id="9"/>
      <w:r>
        <w:rPr>
          <w:b/>
        </w:rPr>
        <w:t xml:space="preserve"> </w:t>
      </w:r>
    </w:p>
    <w:tbl>
      <w:tblPr>
        <w:tblW w:w="9015" w:type="dxa"/>
        <w:tblInd w:w="55" w:type="dxa"/>
        <w:tblCellMar>
          <w:left w:w="70" w:type="dxa"/>
          <w:right w:w="70" w:type="dxa"/>
        </w:tblCellMar>
        <w:tblLook w:val="04A0" w:firstRow="1" w:lastRow="0" w:firstColumn="1" w:lastColumn="0" w:noHBand="0" w:noVBand="1"/>
      </w:tblPr>
      <w:tblGrid>
        <w:gridCol w:w="1679"/>
        <w:gridCol w:w="2201"/>
        <w:gridCol w:w="5135"/>
      </w:tblGrid>
      <w:tr w:rsidR="00C51E75">
        <w:trPr>
          <w:trHeight w:val="540"/>
        </w:trPr>
        <w:tc>
          <w:tcPr>
            <w:tcW w:w="1679" w:type="dxa"/>
            <w:tcBorders>
              <w:top w:val="single" w:sz="4" w:space="0" w:color="000000"/>
              <w:left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Número</w:t>
            </w:r>
          </w:p>
        </w:tc>
        <w:tc>
          <w:tcPr>
            <w:tcW w:w="2201" w:type="dxa"/>
            <w:tcBorders>
              <w:top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Identificação</w:t>
            </w:r>
          </w:p>
        </w:tc>
        <w:tc>
          <w:tcPr>
            <w:tcW w:w="5135" w:type="dxa"/>
            <w:tcBorders>
              <w:top w:val="single" w:sz="4" w:space="0" w:color="000000"/>
              <w:bottom w:val="single" w:sz="4" w:space="0" w:color="000000"/>
              <w:right w:val="single" w:sz="4" w:space="0" w:color="000000"/>
            </w:tcBorders>
            <w:shd w:val="clear" w:color="000000" w:fill="C4BD97"/>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Descrição</w:t>
            </w:r>
          </w:p>
        </w:tc>
      </w:tr>
      <w:tr w:rsidR="00C51E75">
        <w:trPr>
          <w:trHeight w:val="936"/>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[RNF001]</w:t>
            </w:r>
          </w:p>
        </w:tc>
        <w:tc>
          <w:tcPr>
            <w:tcW w:w="2201" w:type="dxa"/>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Responsividade</w:t>
            </w:r>
          </w:p>
        </w:tc>
        <w:tc>
          <w:tcPr>
            <w:tcW w:w="5135"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Deve adaptar-se e fornecer uma experiência de uso adequada em diferentes dispositivos</w:t>
            </w:r>
          </w:p>
        </w:tc>
      </w:tr>
      <w:tr w:rsidR="00C51E75">
        <w:trPr>
          <w:trHeight w:val="852"/>
        </w:trPr>
        <w:tc>
          <w:tcPr>
            <w:tcW w:w="1679" w:type="dxa"/>
            <w:tcBorders>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[RNF002]</w:t>
            </w:r>
          </w:p>
        </w:tc>
        <w:tc>
          <w:tcPr>
            <w:tcW w:w="2201" w:type="dxa"/>
            <w:tcBorders>
              <w:top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Desempenho</w:t>
            </w:r>
          </w:p>
        </w:tc>
        <w:tc>
          <w:tcPr>
            <w:tcW w:w="5135" w:type="dxa"/>
            <w:tcBorders>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Deve ter um desempenho </w:t>
            </w:r>
            <w:r>
              <w:rPr>
                <w:rFonts w:ascii="Calibri" w:eastAsia="Times New Roman" w:hAnsi="Calibri" w:cs="Calibri"/>
                <w:color w:val="000000"/>
                <w:sz w:val="22"/>
                <w:szCs w:val="22"/>
              </w:rPr>
              <w:t>eficiente, respondendo de forma ágil às interações do usuário.</w:t>
            </w:r>
          </w:p>
        </w:tc>
      </w:tr>
      <w:tr w:rsidR="00C51E75">
        <w:trPr>
          <w:trHeight w:val="660"/>
        </w:trPr>
        <w:tc>
          <w:tcPr>
            <w:tcW w:w="1679" w:type="dxa"/>
            <w:tcBorders>
              <w:left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[RNF003]</w:t>
            </w:r>
          </w:p>
        </w:tc>
        <w:tc>
          <w:tcPr>
            <w:tcW w:w="2201" w:type="dxa"/>
            <w:tcBorders>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Segurança</w:t>
            </w:r>
          </w:p>
        </w:tc>
        <w:tc>
          <w:tcPr>
            <w:tcW w:w="5135" w:type="dxa"/>
            <w:tcBorders>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Deve garantir a segurança das informações dos usu</w:t>
            </w:r>
            <w:r>
              <w:rPr>
                <w:rFonts w:ascii="Calibri" w:eastAsia="Times New Roman" w:hAnsi="Calibri" w:cs="Calibri"/>
                <w:color w:val="000000"/>
                <w:sz w:val="22"/>
                <w:szCs w:val="22"/>
              </w:rPr>
              <w:t>á</w:t>
            </w:r>
            <w:r>
              <w:rPr>
                <w:rFonts w:ascii="Calibri" w:eastAsia="Times New Roman" w:hAnsi="Calibri" w:cs="Calibri"/>
                <w:color w:val="000000"/>
                <w:sz w:val="22"/>
                <w:szCs w:val="22"/>
              </w:rPr>
              <w:t>rios.</w:t>
            </w:r>
          </w:p>
        </w:tc>
      </w:tr>
      <w:tr w:rsidR="00C51E75">
        <w:trPr>
          <w:trHeight w:val="1524"/>
        </w:trPr>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[RNF004]</w:t>
            </w:r>
          </w:p>
        </w:tc>
        <w:tc>
          <w:tcPr>
            <w:tcW w:w="2201" w:type="dxa"/>
            <w:tcBorders>
              <w:top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Controle de Acesso Administrativo</w:t>
            </w:r>
          </w:p>
        </w:tc>
        <w:tc>
          <w:tcPr>
            <w:tcW w:w="5135" w:type="dxa"/>
            <w:tcBorders>
              <w:top w:val="single" w:sz="4" w:space="0" w:color="000000"/>
              <w:bottom w:val="single" w:sz="4" w:space="0" w:color="000000"/>
              <w:right w:val="single" w:sz="4" w:space="0" w:color="000000"/>
            </w:tcBorders>
            <w:shd w:val="clear" w:color="auto" w:fill="auto"/>
            <w:vAlign w:val="center"/>
          </w:tcPr>
          <w:p w:rsidR="00C51E75" w:rsidRDefault="00AE36CD">
            <w:pPr>
              <w:widowControl/>
              <w:suppressAutoHyphens w:val="0"/>
              <w:overflowPunct w:val="0"/>
              <w:spacing w:line="240" w:lineRule="auto"/>
              <w:ind w:firstLine="0"/>
              <w:jc w:val="center"/>
              <w:rPr>
                <w:rFonts w:ascii="Calibri" w:eastAsia="Times New Roman" w:hAnsi="Calibri" w:cs="Calibri"/>
                <w:color w:val="000000"/>
                <w:sz w:val="22"/>
                <w:szCs w:val="22"/>
              </w:rPr>
            </w:pPr>
            <w:r>
              <w:rPr>
                <w:rFonts w:ascii="Calibri" w:eastAsia="Times New Roman" w:hAnsi="Calibri" w:cs="Calibri"/>
                <w:color w:val="000000"/>
                <w:sz w:val="22"/>
                <w:szCs w:val="22"/>
              </w:rPr>
              <w:t xml:space="preserve">Deve fornecer recursos para permitir que usuários com papel de Administrador acessem áreas restritas do sistema para gerenciamento </w:t>
            </w:r>
          </w:p>
        </w:tc>
      </w:tr>
    </w:tbl>
    <w:p w:rsidR="00C51E75" w:rsidRDefault="00C51E75">
      <w:pPr>
        <w:widowControl/>
        <w:spacing w:line="240" w:lineRule="auto"/>
        <w:ind w:firstLine="0"/>
        <w:jc w:val="left"/>
        <w:rPr>
          <w:rFonts w:ascii="Calibri" w:eastAsia="Calibri" w:hAnsi="Calibri" w:cs="Calibri"/>
        </w:rPr>
      </w:pPr>
    </w:p>
    <w:p w:rsidR="00C51E75" w:rsidRDefault="00C51E75">
      <w:pPr>
        <w:spacing w:line="360" w:lineRule="auto"/>
        <w:ind w:firstLine="0"/>
        <w:rPr>
          <w:bCs/>
        </w:rPr>
      </w:pPr>
    </w:p>
    <w:p w:rsidR="00C51E75" w:rsidRDefault="00AE36CD">
      <w:pPr>
        <w:tabs>
          <w:tab w:val="left" w:pos="-5"/>
        </w:tabs>
        <w:spacing w:line="360" w:lineRule="auto"/>
        <w:ind w:left="720" w:hanging="861"/>
        <w:rPr>
          <w:b/>
          <w:sz w:val="20"/>
          <w:szCs w:val="20"/>
        </w:rPr>
      </w:pPr>
      <w:r>
        <w:rPr>
          <w:b/>
          <w:bCs/>
          <w:sz w:val="20"/>
          <w:szCs w:val="20"/>
        </w:rPr>
        <w:t>Fonte: DE OLIVEIRA, DOS SANTOS, 2023</w:t>
      </w: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C51E75">
      <w:pPr>
        <w:spacing w:line="360" w:lineRule="auto"/>
        <w:ind w:firstLine="0"/>
        <w:rPr>
          <w:color w:val="000000"/>
          <w:sz w:val="22"/>
          <w:szCs w:val="22"/>
        </w:rPr>
      </w:pPr>
    </w:p>
    <w:p w:rsidR="00C51E75" w:rsidRDefault="00AE36CD">
      <w:pPr>
        <w:pStyle w:val="Ttulo2"/>
        <w:numPr>
          <w:ilvl w:val="1"/>
          <w:numId w:val="2"/>
        </w:numPr>
        <w:spacing w:before="0" w:after="0"/>
      </w:pPr>
      <w:r>
        <w:lastRenderedPageBreak/>
        <w:t xml:space="preserve"> </w:t>
      </w:r>
      <w:bookmarkStart w:id="10" w:name="_Toc119164371"/>
      <w:r>
        <w:t>Diagrama de Contexto</w:t>
      </w:r>
      <w:bookmarkEnd w:id="10"/>
    </w:p>
    <w:p w:rsidR="00C51E75" w:rsidRDefault="00AE36CD">
      <w:pPr>
        <w:spacing w:line="240" w:lineRule="auto"/>
        <w:ind w:left="1701" w:firstLine="0"/>
        <w:rPr>
          <w:sz w:val="22"/>
          <w:szCs w:val="22"/>
        </w:rPr>
      </w:pPr>
      <w:r>
        <w:rPr>
          <w:sz w:val="22"/>
          <w:szCs w:val="22"/>
        </w:rPr>
        <w:t xml:space="preserve">Em desenvolvimento de sistemas, é considerado o </w:t>
      </w:r>
      <w:r>
        <w:rPr>
          <w:sz w:val="22"/>
          <w:szCs w:val="22"/>
        </w:rPr>
        <w:t>diagrama de fluxo de dados de maior nível, isto é, um diagrama que representa todo o sistema.</w:t>
      </w:r>
    </w:p>
    <w:p w:rsidR="00C51E75" w:rsidRDefault="00AE36CD">
      <w:pPr>
        <w:spacing w:line="240" w:lineRule="auto"/>
        <w:ind w:left="1701" w:firstLine="0"/>
        <w:rPr>
          <w:sz w:val="22"/>
          <w:szCs w:val="22"/>
        </w:rPr>
      </w:pPr>
      <w:r>
        <w:rPr>
          <w:sz w:val="22"/>
          <w:szCs w:val="22"/>
        </w:rPr>
        <w:t>Ele demonstra como as partes interessadas e outras entidades interagem com o sistema indicando suas entradas e saídas. (Montes, 2020).</w:t>
      </w:r>
    </w:p>
    <w:p w:rsidR="00C51E75" w:rsidRDefault="00AE36CD">
      <w:pPr>
        <w:spacing w:line="360" w:lineRule="auto"/>
      </w:pPr>
      <w:r>
        <w:t>O diagrama de contexto é um</w:t>
      </w:r>
      <w:r>
        <w:t>a representação visual que retrata o sistema central em estudo junto ao seu ambiente, evidenciando as interações estabelecidas entre o sistema e os elementos externos que interagem com ele. Essa representação gráfica busca oferecer uma visão geral e simpli</w:t>
      </w:r>
      <w:r>
        <w:t>ficada do sistema, realçando as principais entradas e saídas, bem como as principais entidades externas com as quais o sistema se relaciona. Essa ferramenta desempenha um papel crucial na engenharia de requisitos, pois auxilia na delimitação dos limites do</w:t>
      </w:r>
      <w:r>
        <w:t xml:space="preserve"> sistema e na compreensão de como ele se encaixa no contexto mais amplo. Além disso, frequentemente serve como ponto de partida para a modelagem e análise mais detalhada dos processos do sistema.</w:t>
      </w:r>
    </w:p>
    <w:p w:rsidR="00C51E75" w:rsidRDefault="00C51E75"/>
    <w:p w:rsidR="00C51E75" w:rsidRDefault="00AE36CD">
      <w:pPr>
        <w:spacing w:line="360" w:lineRule="auto"/>
        <w:ind w:firstLine="0"/>
        <w:jc w:val="center"/>
        <w:rPr>
          <w:color w:val="000000"/>
        </w:rPr>
      </w:pPr>
      <w:r>
        <w:rPr>
          <w:noProof/>
        </w:rPr>
        <w:drawing>
          <wp:inline distT="0" distB="0" distL="0" distR="0">
            <wp:extent cx="4690110" cy="341884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noChangeArrowheads="1"/>
                    </pic:cNvPicPr>
                  </pic:nvPicPr>
                  <pic:blipFill>
                    <a:blip r:embed="rId11"/>
                    <a:stretch>
                      <a:fillRect/>
                    </a:stretch>
                  </pic:blipFill>
                  <pic:spPr bwMode="auto">
                    <a:xfrm>
                      <a:off x="0" y="0"/>
                      <a:ext cx="4690110" cy="3418840"/>
                    </a:xfrm>
                    <a:prstGeom prst="rect">
                      <a:avLst/>
                    </a:prstGeom>
                  </pic:spPr>
                </pic:pic>
              </a:graphicData>
            </a:graphic>
          </wp:inline>
        </w:drawing>
      </w:r>
    </w:p>
    <w:p w:rsidR="00C51E75" w:rsidRDefault="00C51E75">
      <w:pPr>
        <w:spacing w:line="360" w:lineRule="auto"/>
        <w:ind w:firstLine="0"/>
        <w:rPr>
          <w:color w:val="000000"/>
        </w:rPr>
      </w:pPr>
    </w:p>
    <w:p w:rsidR="00C51E75" w:rsidRDefault="00AE36CD">
      <w:pPr>
        <w:tabs>
          <w:tab w:val="left" w:pos="-5"/>
        </w:tabs>
        <w:ind w:left="720" w:hanging="861"/>
        <w:rPr>
          <w:b/>
          <w:sz w:val="20"/>
          <w:szCs w:val="20"/>
        </w:rPr>
      </w:pPr>
      <w:r>
        <w:rPr>
          <w:b/>
          <w:sz w:val="20"/>
          <w:szCs w:val="20"/>
        </w:rPr>
        <w:t>Fonte: DOS SANTOS, OLIVEIRA, 2023</w:t>
      </w:r>
    </w:p>
    <w:p w:rsidR="00C51E75" w:rsidRDefault="00AE36CD">
      <w:pPr>
        <w:pStyle w:val="Ttulo2"/>
        <w:numPr>
          <w:ilvl w:val="1"/>
          <w:numId w:val="2"/>
        </w:numPr>
      </w:pPr>
      <w:bookmarkStart w:id="11" w:name="_Toc119164372"/>
      <w:r>
        <w:lastRenderedPageBreak/>
        <w:t xml:space="preserve">Diagrama de Fluxo de </w:t>
      </w:r>
      <w:r>
        <w:t>dados</w:t>
      </w:r>
      <w:bookmarkEnd w:id="11"/>
    </w:p>
    <w:p w:rsidR="00C51E75" w:rsidRDefault="00AE36CD">
      <w:pPr>
        <w:spacing w:line="360" w:lineRule="auto"/>
        <w:ind w:firstLine="0"/>
      </w:pPr>
      <w:r>
        <w:tab/>
        <w:t>O diagrama de fluxo de dados é uma representação gráfica que mostra de maneira visual como os dados são processados e movidos dentro de um sistema de software. Sua principal finalidade é ilustrar como os dados são transformados ao passar por diferen</w:t>
      </w:r>
      <w:r>
        <w:t>tes etapas do sistema, incluindo entradas, processos e saídas.</w:t>
      </w:r>
    </w:p>
    <w:p w:rsidR="00C51E75" w:rsidRDefault="00AE36CD">
      <w:pPr>
        <w:spacing w:line="240" w:lineRule="auto"/>
        <w:ind w:left="1701" w:firstLine="0"/>
        <w:rPr>
          <w:sz w:val="22"/>
          <w:szCs w:val="22"/>
          <w:u w:val="single"/>
        </w:rPr>
      </w:pPr>
      <w:r>
        <w:rPr>
          <w:sz w:val="22"/>
          <w:szCs w:val="22"/>
        </w:rPr>
        <w:t xml:space="preserve">Esse mesmo instrumento deve, ainda, possibilitar ao analista, ao projetar logicamente o sistema, apresentar um modelo ao bibliotecário para que o examine e verifique se está de acordo com suas </w:t>
      </w:r>
      <w:r>
        <w:rPr>
          <w:sz w:val="22"/>
          <w:szCs w:val="22"/>
        </w:rPr>
        <w:t>necessidades. Novamente, o modelo deve possuir recursos para representar integralmente o sistema, além de ser compreensível ao bibliotecário para que possa aprová-lo ou não. O surgimento recente do diagrama de fluxo de dados tornou possível a representação</w:t>
      </w:r>
      <w:r>
        <w:rPr>
          <w:sz w:val="22"/>
          <w:szCs w:val="22"/>
        </w:rPr>
        <w:t xml:space="preserve"> gráfica de sistema, obedecendo às exigências citadas. (Salviati, 1982).</w:t>
      </w:r>
    </w:p>
    <w:p w:rsidR="00C51E75" w:rsidRDefault="00AE36CD">
      <w:pPr>
        <w:ind w:firstLine="0"/>
      </w:pPr>
      <w:r>
        <w:rPr>
          <w:noProof/>
        </w:rPr>
        <w:drawing>
          <wp:anchor distT="0" distB="0" distL="0" distR="0" simplePos="0" relativeHeight="2" behindDoc="0" locked="0" layoutInCell="1" allowOverlap="1">
            <wp:simplePos x="0" y="0"/>
            <wp:positionH relativeFrom="column">
              <wp:posOffset>-3810</wp:posOffset>
            </wp:positionH>
            <wp:positionV relativeFrom="paragraph">
              <wp:posOffset>355600</wp:posOffset>
            </wp:positionV>
            <wp:extent cx="5718810" cy="4518660"/>
            <wp:effectExtent l="0" t="0" r="0" b="0"/>
            <wp:wrapSquare wrapText="largest"/>
            <wp:docPr id="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pic:cNvPicPr>
                      <a:picLocks noChangeAspect="1" noChangeArrowheads="1"/>
                    </pic:cNvPicPr>
                  </pic:nvPicPr>
                  <pic:blipFill>
                    <a:blip r:embed="rId12"/>
                    <a:stretch>
                      <a:fillRect/>
                    </a:stretch>
                  </pic:blipFill>
                  <pic:spPr bwMode="auto">
                    <a:xfrm>
                      <a:off x="0" y="0"/>
                      <a:ext cx="5718810" cy="4518660"/>
                    </a:xfrm>
                    <a:prstGeom prst="rect">
                      <a:avLst/>
                    </a:prstGeom>
                  </pic:spPr>
                </pic:pic>
              </a:graphicData>
            </a:graphic>
          </wp:anchor>
        </w:drawing>
      </w:r>
    </w:p>
    <w:p w:rsidR="00C51E75" w:rsidRDefault="00AE36CD">
      <w:r>
        <w:t xml:space="preserve">     </w:t>
      </w:r>
      <w:r>
        <w:rPr>
          <w:b/>
          <w:sz w:val="20"/>
          <w:szCs w:val="20"/>
        </w:rPr>
        <w:t>Fonte: DOS SANTOS, DE OLIVEIRA 2023</w:t>
      </w:r>
    </w:p>
    <w:p w:rsidR="00C51E75" w:rsidRDefault="00AE36CD">
      <w:pPr>
        <w:pStyle w:val="Ttulo2"/>
        <w:numPr>
          <w:ilvl w:val="1"/>
          <w:numId w:val="2"/>
        </w:numPr>
        <w:ind w:left="578" w:hanging="578"/>
      </w:pPr>
      <w:bookmarkStart w:id="12" w:name="_Toc119164373"/>
      <w:r>
        <w:lastRenderedPageBreak/>
        <w:t>Diagrama de Entidade e relacionamento</w:t>
      </w:r>
      <w:bookmarkEnd w:id="12"/>
    </w:p>
    <w:p w:rsidR="00C51E75" w:rsidRDefault="00AE36CD">
      <w:pPr>
        <w:spacing w:line="360" w:lineRule="auto"/>
      </w:pPr>
      <w:r>
        <w:t xml:space="preserve">Segundo Franck et al. (2021), o diagrama entidade relacionamento (ER) é um tipo de fluxograma que </w:t>
      </w:r>
      <w:r>
        <w:t>mostra as interconexões entre "entidades" dentro de um sistema. Ele é usado para projetar e depurar bancos de dados relacionais em várias áreas, como Engenharia de Software, sistemas de informações empresariais, educação e pesquisa. Os diagramas ER utiliza</w:t>
      </w:r>
      <w:r>
        <w:t xml:space="preserve">m símbolos específicos para representar a conexão entre entidades, relacionamentos e seus atributos. Esses diagramas espelham estruturas gramaticais, onde as entidades são tratadas como substantivos e os relacionamentos como verbos. Além disso, eles podem </w:t>
      </w:r>
      <w:r>
        <w:t>ser usados em conjunto com diagramas de estrutura de dados (DEDs) e diagramas de fluxo de dados (DFDs) para mapear informações e processos.</w:t>
      </w:r>
    </w:p>
    <w:p w:rsidR="00C51E75" w:rsidRDefault="00C51E75">
      <w:pPr>
        <w:ind w:firstLine="0"/>
      </w:pPr>
    </w:p>
    <w:p w:rsidR="00C51E75" w:rsidRDefault="00F54275">
      <w:pPr>
        <w:ind w:firstLine="0"/>
      </w:pPr>
      <w:r>
        <w:rPr>
          <w:noProof/>
        </w:rPr>
        <w:drawing>
          <wp:inline distT="0" distB="0" distL="0" distR="0">
            <wp:extent cx="5751195" cy="3378200"/>
            <wp:effectExtent l="0" t="0" r="1905" b="0"/>
            <wp:docPr id="18" name="Imagem 18" descr="C:\Users\sil\Downloads\Diagrama 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l\Downloads\Diagrama ER.draw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1195" cy="3378200"/>
                    </a:xfrm>
                    <a:prstGeom prst="rect">
                      <a:avLst/>
                    </a:prstGeom>
                    <a:noFill/>
                    <a:ln>
                      <a:noFill/>
                    </a:ln>
                  </pic:spPr>
                </pic:pic>
              </a:graphicData>
            </a:graphic>
          </wp:inline>
        </w:drawing>
      </w:r>
    </w:p>
    <w:p w:rsidR="00C51E75" w:rsidRDefault="00AE36CD">
      <w:pPr>
        <w:tabs>
          <w:tab w:val="left" w:pos="-5"/>
        </w:tabs>
        <w:ind w:left="720" w:hanging="861"/>
        <w:rPr>
          <w:b/>
          <w:sz w:val="20"/>
          <w:szCs w:val="20"/>
        </w:rPr>
      </w:pPr>
      <w:r>
        <w:rPr>
          <w:b/>
          <w:sz w:val="20"/>
          <w:szCs w:val="20"/>
        </w:rPr>
        <w:t>Fonte: DE OLIVEIRA, DOS SANTOS, 2023</w:t>
      </w:r>
    </w:p>
    <w:p w:rsidR="00C51E75" w:rsidRDefault="00C51E75">
      <w:pPr>
        <w:tabs>
          <w:tab w:val="left" w:pos="0"/>
        </w:tabs>
        <w:ind w:firstLine="0"/>
      </w:pPr>
    </w:p>
    <w:p w:rsidR="004C0132" w:rsidRDefault="004C0132">
      <w:pPr>
        <w:tabs>
          <w:tab w:val="left" w:pos="0"/>
        </w:tabs>
        <w:ind w:firstLine="0"/>
      </w:pPr>
    </w:p>
    <w:p w:rsidR="00C51E75" w:rsidRDefault="00AE36CD">
      <w:pPr>
        <w:pStyle w:val="Ttulo2"/>
        <w:numPr>
          <w:ilvl w:val="1"/>
          <w:numId w:val="2"/>
        </w:numPr>
        <w:ind w:left="578" w:hanging="578"/>
      </w:pPr>
      <w:bookmarkStart w:id="13" w:name="_Toc119164374"/>
      <w:r>
        <w:lastRenderedPageBreak/>
        <w:t>Dicionário de Dados</w:t>
      </w:r>
      <w:bookmarkEnd w:id="13"/>
    </w:p>
    <w:p w:rsidR="00C51E75" w:rsidRDefault="00AE36CD">
      <w:pPr>
        <w:tabs>
          <w:tab w:val="left" w:pos="0"/>
        </w:tabs>
        <w:spacing w:before="240" w:line="360" w:lineRule="auto"/>
        <w:ind w:firstLine="0"/>
      </w:pPr>
      <w:r>
        <w:tab/>
        <w:t>Para facilitar o entendimento dos bancos de dados e ga</w:t>
      </w:r>
      <w:r>
        <w:t>rantir a uniformidade na gestão das informações, é fundamental utilizar o dicionário de dados. Costa (2021) destaca a importância do dicionário de dados, descrevendo-o como uma lista de informações essenciais sobre um banco de dados. Ele atua como um gloss</w:t>
      </w:r>
      <w:r>
        <w:t>ário dos dados, armazenando e comunicando os principais termos e métricas relacionados ao banco de dados. O dicionário de dados é fundamental para garantir o alinhamento da equipe que trabalhará com os dados e para manter a padronização das informações. Se</w:t>
      </w:r>
      <w:r>
        <w:t>u conteúdo pode variar, mas geralmente inclui detalhes como os nomes e definições das variáveis, propriedades dos dados</w:t>
      </w:r>
      <w:ins w:id="14" w:author="sil" w:date="2023-07-31T14:02:00Z">
        <w:r>
          <w:t xml:space="preserve">, </w:t>
        </w:r>
      </w:ins>
      <w:r>
        <w:t>sequência das perguntas ou coleta das variáveis, dados de referência para classificações e domínios descritivos, além de codificação pa</w:t>
      </w:r>
      <w:r>
        <w:t>ra dados ausentes.</w:t>
      </w:r>
    </w:p>
    <w:p w:rsidR="00C51E75" w:rsidRDefault="00AE36CD">
      <w:pPr>
        <w:tabs>
          <w:tab w:val="left" w:pos="0"/>
        </w:tabs>
        <w:spacing w:before="240" w:line="360" w:lineRule="auto"/>
        <w:ind w:firstLine="0"/>
      </w:pPr>
      <w:r>
        <w:rPr>
          <w:noProof/>
        </w:rPr>
        <w:drawing>
          <wp:inline distT="0" distB="0" distL="0" distR="0">
            <wp:extent cx="5718810" cy="2651760"/>
            <wp:effectExtent l="0" t="0" r="0" b="0"/>
            <wp:docPr id="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7"/>
                    <pic:cNvPicPr>
                      <a:picLocks noChangeAspect="1" noChangeArrowheads="1"/>
                    </pic:cNvPicPr>
                  </pic:nvPicPr>
                  <pic:blipFill>
                    <a:blip r:embed="rId14"/>
                    <a:stretch>
                      <a:fillRect/>
                    </a:stretch>
                  </pic:blipFill>
                  <pic:spPr bwMode="auto">
                    <a:xfrm>
                      <a:off x="0" y="0"/>
                      <a:ext cx="5718810" cy="2651760"/>
                    </a:xfrm>
                    <a:prstGeom prst="rect">
                      <a:avLst/>
                    </a:prstGeom>
                  </pic:spPr>
                </pic:pic>
              </a:graphicData>
            </a:graphic>
          </wp:inline>
        </w:drawing>
      </w:r>
    </w:p>
    <w:p w:rsidR="00C51E75" w:rsidRDefault="00F03E66">
      <w:pPr>
        <w:tabs>
          <w:tab w:val="left" w:pos="0"/>
        </w:tabs>
        <w:spacing w:before="240" w:line="360" w:lineRule="auto"/>
        <w:ind w:firstLine="0"/>
      </w:pPr>
      <w:r>
        <w:rPr>
          <w:noProof/>
        </w:rPr>
        <w:lastRenderedPageBreak/>
        <w:drawing>
          <wp:inline distT="0" distB="0" distL="0" distR="0">
            <wp:extent cx="5760085" cy="335928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359289"/>
                    </a:xfrm>
                    <a:prstGeom prst="rect">
                      <a:avLst/>
                    </a:prstGeom>
                    <a:noFill/>
                    <a:ln>
                      <a:noFill/>
                    </a:ln>
                  </pic:spPr>
                </pic:pic>
              </a:graphicData>
            </a:graphic>
          </wp:inline>
        </w:drawing>
      </w:r>
    </w:p>
    <w:p w:rsidR="00C51E75" w:rsidRDefault="00AE36CD">
      <w:pPr>
        <w:tabs>
          <w:tab w:val="left" w:pos="0"/>
        </w:tabs>
        <w:spacing w:before="240" w:line="360" w:lineRule="auto"/>
        <w:ind w:firstLine="0"/>
      </w:pPr>
      <w:r>
        <w:rPr>
          <w:noProof/>
        </w:rPr>
        <w:drawing>
          <wp:inline distT="0" distB="0" distL="0" distR="0">
            <wp:extent cx="5718810" cy="2104390"/>
            <wp:effectExtent l="0" t="0" r="0" b="0"/>
            <wp:docPr id="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0"/>
                    <pic:cNvPicPr>
                      <a:picLocks noChangeAspect="1" noChangeArrowheads="1"/>
                    </pic:cNvPicPr>
                  </pic:nvPicPr>
                  <pic:blipFill>
                    <a:blip r:embed="rId16"/>
                    <a:stretch>
                      <a:fillRect/>
                    </a:stretch>
                  </pic:blipFill>
                  <pic:spPr bwMode="auto">
                    <a:xfrm>
                      <a:off x="0" y="0"/>
                      <a:ext cx="5718810" cy="2104390"/>
                    </a:xfrm>
                    <a:prstGeom prst="rect">
                      <a:avLst/>
                    </a:prstGeom>
                  </pic:spPr>
                </pic:pic>
              </a:graphicData>
            </a:graphic>
          </wp:inline>
        </w:drawing>
      </w:r>
    </w:p>
    <w:p w:rsidR="00C51E75" w:rsidRDefault="00AE36CD">
      <w:pPr>
        <w:tabs>
          <w:tab w:val="left" w:pos="0"/>
        </w:tabs>
        <w:spacing w:before="240" w:line="360" w:lineRule="auto"/>
        <w:ind w:firstLine="0"/>
      </w:pPr>
      <w:r>
        <w:rPr>
          <w:noProof/>
        </w:rPr>
        <w:drawing>
          <wp:inline distT="0" distB="0" distL="0" distR="0">
            <wp:extent cx="5718810" cy="2118360"/>
            <wp:effectExtent l="0" t="0" r="0" b="0"/>
            <wp:docPr id="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1"/>
                    <pic:cNvPicPr>
                      <a:picLocks noChangeAspect="1" noChangeArrowheads="1"/>
                    </pic:cNvPicPr>
                  </pic:nvPicPr>
                  <pic:blipFill>
                    <a:blip r:embed="rId17"/>
                    <a:stretch>
                      <a:fillRect/>
                    </a:stretch>
                  </pic:blipFill>
                  <pic:spPr bwMode="auto">
                    <a:xfrm>
                      <a:off x="0" y="0"/>
                      <a:ext cx="5718810" cy="2118360"/>
                    </a:xfrm>
                    <a:prstGeom prst="rect">
                      <a:avLst/>
                    </a:prstGeom>
                  </pic:spPr>
                </pic:pic>
              </a:graphicData>
            </a:graphic>
          </wp:inline>
        </w:drawing>
      </w:r>
    </w:p>
    <w:p w:rsidR="00C51E75" w:rsidRDefault="00AE36CD">
      <w:pPr>
        <w:tabs>
          <w:tab w:val="left" w:pos="0"/>
        </w:tabs>
        <w:spacing w:before="240" w:line="360" w:lineRule="auto"/>
        <w:ind w:firstLine="0"/>
      </w:pPr>
      <w:r>
        <w:rPr>
          <w:noProof/>
        </w:rPr>
        <w:lastRenderedPageBreak/>
        <w:drawing>
          <wp:inline distT="0" distB="0" distL="0" distR="0">
            <wp:extent cx="5718810" cy="2444115"/>
            <wp:effectExtent l="0" t="0" r="0" b="0"/>
            <wp:docPr id="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2"/>
                    <pic:cNvPicPr>
                      <a:picLocks noChangeAspect="1" noChangeArrowheads="1"/>
                    </pic:cNvPicPr>
                  </pic:nvPicPr>
                  <pic:blipFill>
                    <a:blip r:embed="rId18"/>
                    <a:stretch>
                      <a:fillRect/>
                    </a:stretch>
                  </pic:blipFill>
                  <pic:spPr bwMode="auto">
                    <a:xfrm>
                      <a:off x="0" y="0"/>
                      <a:ext cx="5718810" cy="2444115"/>
                    </a:xfrm>
                    <a:prstGeom prst="rect">
                      <a:avLst/>
                    </a:prstGeom>
                  </pic:spPr>
                </pic:pic>
              </a:graphicData>
            </a:graphic>
          </wp:inline>
        </w:drawing>
      </w:r>
    </w:p>
    <w:p w:rsidR="00C51E75" w:rsidRDefault="00AB0D7B">
      <w:pPr>
        <w:tabs>
          <w:tab w:val="left" w:pos="0"/>
        </w:tabs>
        <w:spacing w:before="240" w:line="360" w:lineRule="auto"/>
        <w:ind w:firstLine="0"/>
      </w:pPr>
      <w:r>
        <w:rPr>
          <w:noProof/>
        </w:rPr>
        <w:drawing>
          <wp:inline distT="0" distB="0" distL="0" distR="0">
            <wp:extent cx="5760085" cy="1254497"/>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254497"/>
                    </a:xfrm>
                    <a:prstGeom prst="rect">
                      <a:avLst/>
                    </a:prstGeom>
                    <a:noFill/>
                    <a:ln>
                      <a:noFill/>
                    </a:ln>
                  </pic:spPr>
                </pic:pic>
              </a:graphicData>
            </a:graphic>
          </wp:inline>
        </w:drawing>
      </w:r>
    </w:p>
    <w:p w:rsidR="00C51E75" w:rsidRDefault="00AE36CD">
      <w:pPr>
        <w:tabs>
          <w:tab w:val="left" w:pos="0"/>
        </w:tabs>
        <w:spacing w:before="240" w:line="360" w:lineRule="auto"/>
        <w:ind w:firstLine="0"/>
      </w:pPr>
      <w:r>
        <w:rPr>
          <w:noProof/>
        </w:rPr>
        <w:drawing>
          <wp:inline distT="0" distB="0" distL="0" distR="0">
            <wp:extent cx="5718810" cy="2072640"/>
            <wp:effectExtent l="0" t="0" r="0" b="0"/>
            <wp:docPr id="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pic:cNvPicPr>
                      <a:picLocks noChangeAspect="1" noChangeArrowheads="1"/>
                    </pic:cNvPicPr>
                  </pic:nvPicPr>
                  <pic:blipFill>
                    <a:blip r:embed="rId20"/>
                    <a:stretch>
                      <a:fillRect/>
                    </a:stretch>
                  </pic:blipFill>
                  <pic:spPr bwMode="auto">
                    <a:xfrm>
                      <a:off x="0" y="0"/>
                      <a:ext cx="5718810" cy="2072640"/>
                    </a:xfrm>
                    <a:prstGeom prst="rect">
                      <a:avLst/>
                    </a:prstGeom>
                  </pic:spPr>
                </pic:pic>
              </a:graphicData>
            </a:graphic>
          </wp:inline>
        </w:drawing>
      </w:r>
    </w:p>
    <w:p w:rsidR="00C51E75" w:rsidRDefault="00C175F9">
      <w:pPr>
        <w:tabs>
          <w:tab w:val="left" w:pos="0"/>
        </w:tabs>
        <w:spacing w:before="240" w:line="360" w:lineRule="auto"/>
        <w:ind w:firstLine="0"/>
      </w:pPr>
      <w:r>
        <w:rPr>
          <w:noProof/>
        </w:rPr>
        <w:lastRenderedPageBreak/>
        <w:drawing>
          <wp:inline distT="0" distB="0" distL="0" distR="0">
            <wp:extent cx="5760085" cy="253549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535498"/>
                    </a:xfrm>
                    <a:prstGeom prst="rect">
                      <a:avLst/>
                    </a:prstGeom>
                    <a:noFill/>
                    <a:ln>
                      <a:noFill/>
                    </a:ln>
                  </pic:spPr>
                </pic:pic>
              </a:graphicData>
            </a:graphic>
          </wp:inline>
        </w:drawing>
      </w:r>
    </w:p>
    <w:p w:rsidR="00C51E75" w:rsidRDefault="00AE36CD">
      <w:pPr>
        <w:tabs>
          <w:tab w:val="left" w:pos="-5"/>
        </w:tabs>
        <w:ind w:left="720" w:hanging="861"/>
        <w:rPr>
          <w:b/>
          <w:sz w:val="20"/>
          <w:szCs w:val="20"/>
        </w:rPr>
      </w:pPr>
      <w:r>
        <w:rPr>
          <w:b/>
          <w:sz w:val="20"/>
          <w:szCs w:val="20"/>
        </w:rPr>
        <w:t>Fonte: DE OLIVEIRA, DOS SANTOS, 2023</w:t>
      </w:r>
    </w:p>
    <w:p w:rsidR="00C51E75" w:rsidRDefault="00C51E75">
      <w:pPr>
        <w:ind w:firstLine="0"/>
      </w:pPr>
    </w:p>
    <w:p w:rsidR="00C51E75" w:rsidRDefault="00C51E75">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B2300" w:rsidRDefault="00CB2300">
      <w:pPr>
        <w:ind w:firstLine="0"/>
      </w:pPr>
    </w:p>
    <w:p w:rsidR="00C51E75" w:rsidRDefault="00C51E75">
      <w:pPr>
        <w:ind w:firstLine="0"/>
      </w:pPr>
    </w:p>
    <w:p w:rsidR="00C51E75" w:rsidRDefault="00AE36CD">
      <w:pPr>
        <w:pStyle w:val="Ttulo2"/>
        <w:numPr>
          <w:ilvl w:val="1"/>
          <w:numId w:val="3"/>
        </w:numPr>
      </w:pPr>
      <w:bookmarkStart w:id="15" w:name="_Toc119164375"/>
      <w:r>
        <w:lastRenderedPageBreak/>
        <w:t>Diagrama de Caso de Uso</w:t>
      </w:r>
      <w:bookmarkEnd w:id="15"/>
    </w:p>
    <w:p w:rsidR="00C51E75" w:rsidRDefault="00AE36CD">
      <w:pPr>
        <w:spacing w:line="360" w:lineRule="auto"/>
      </w:pPr>
      <w:r>
        <w:t xml:space="preserve">O diagrama de caso de uso permite representar as funcionalidades do sistema e as interações com os usuários ou sistemas externos, auxiliando no processo de </w:t>
      </w:r>
      <w:r>
        <w:t>análise e design de sistemas de software. De acordo com Rossetto (2017), o Diagrama de Caso de Uso é uma ferramenta que descreve as funcionalidades do sistema e suas interações com o ambiente externo. Nesse diagrama, é especificado o que o sistema deve faz</w:t>
      </w:r>
      <w:r>
        <w:t xml:space="preserve">er, sem se preocupar com os detalhes de como fazer. Os elementos utilizados no diagrama incluem os casos de uso, os atores e seus relacionamentos. Com esses elementos, o diagrama é capaz de descrever a sequência de ações a serem realizadas e a resposta do </w:t>
      </w:r>
      <w:r>
        <w:t>sistema para todos os cenários.</w:t>
      </w:r>
      <w:r>
        <w:tab/>
      </w:r>
      <w:r>
        <w:rPr>
          <w:noProof/>
        </w:rPr>
        <w:drawing>
          <wp:inline distT="0" distB="0" distL="0" distR="0">
            <wp:extent cx="5718810" cy="3368040"/>
            <wp:effectExtent l="0" t="0" r="0" b="0"/>
            <wp:docPr id="13" name="Imagem 16" descr="C:\Users\sil\Desktop\bagunça (1)\TCC\outros\diagrama.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6" descr="C:\Users\sil\Desktop\bagunça (1)\TCC\outros\diagrama.drawio (1).png"/>
                    <pic:cNvPicPr>
                      <a:picLocks noChangeAspect="1" noChangeArrowheads="1"/>
                    </pic:cNvPicPr>
                  </pic:nvPicPr>
                  <pic:blipFill>
                    <a:blip r:embed="rId22"/>
                    <a:stretch>
                      <a:fillRect/>
                    </a:stretch>
                  </pic:blipFill>
                  <pic:spPr bwMode="auto">
                    <a:xfrm>
                      <a:off x="0" y="0"/>
                      <a:ext cx="5718810" cy="3368040"/>
                    </a:xfrm>
                    <a:prstGeom prst="rect">
                      <a:avLst/>
                    </a:prstGeom>
                  </pic:spPr>
                </pic:pic>
              </a:graphicData>
            </a:graphic>
          </wp:inline>
        </w:drawing>
      </w:r>
    </w:p>
    <w:p w:rsidR="00C51E75" w:rsidRDefault="00C51E75"/>
    <w:p w:rsidR="00C51E75" w:rsidRDefault="00AE36CD">
      <w:pPr>
        <w:tabs>
          <w:tab w:val="left" w:pos="-5"/>
        </w:tabs>
        <w:ind w:left="720" w:hanging="861"/>
        <w:rPr>
          <w:b/>
          <w:sz w:val="20"/>
          <w:szCs w:val="20"/>
        </w:rPr>
      </w:pPr>
      <w:bookmarkStart w:id="16" w:name="_heading=h.44sinio"/>
      <w:bookmarkEnd w:id="16"/>
      <w:r>
        <w:rPr>
          <w:b/>
          <w:sz w:val="20"/>
          <w:szCs w:val="20"/>
        </w:rPr>
        <w:tab/>
        <w:t>Fonte: DE OLIVEIRA, DOS SANTOS, 2023</w:t>
      </w:r>
    </w:p>
    <w:p w:rsidR="00C51E75" w:rsidRDefault="00C51E75">
      <w:pPr>
        <w:tabs>
          <w:tab w:val="left" w:pos="-5"/>
        </w:tabs>
        <w:ind w:left="720" w:hanging="861"/>
        <w:rPr>
          <w:b/>
          <w:sz w:val="20"/>
          <w:szCs w:val="20"/>
        </w:rPr>
      </w:pPr>
    </w:p>
    <w:p w:rsidR="00C51E75" w:rsidRDefault="00C51E75">
      <w:pPr>
        <w:tabs>
          <w:tab w:val="left" w:pos="-5"/>
        </w:tabs>
        <w:ind w:left="720" w:hanging="861"/>
        <w:rPr>
          <w:b/>
          <w:sz w:val="20"/>
          <w:szCs w:val="20"/>
        </w:rPr>
      </w:pPr>
    </w:p>
    <w:p w:rsidR="00C51E75" w:rsidRDefault="00C51E75">
      <w:pPr>
        <w:tabs>
          <w:tab w:val="left" w:pos="-5"/>
        </w:tabs>
        <w:ind w:left="720" w:hanging="861"/>
        <w:rPr>
          <w:b/>
          <w:sz w:val="20"/>
          <w:szCs w:val="20"/>
        </w:rPr>
      </w:pPr>
    </w:p>
    <w:p w:rsidR="00C51E75" w:rsidRDefault="00AE36CD">
      <w:pPr>
        <w:pStyle w:val="Ttulo3"/>
        <w:numPr>
          <w:ilvl w:val="2"/>
          <w:numId w:val="3"/>
        </w:numPr>
        <w:spacing w:line="360" w:lineRule="auto"/>
      </w:pPr>
      <w:bookmarkStart w:id="17" w:name="_Toc119164376"/>
      <w:r>
        <w:lastRenderedPageBreak/>
        <w:t>Cadastrar</w:t>
      </w:r>
      <w:bookmarkEnd w:id="17"/>
    </w:p>
    <w:p w:rsidR="00C51E75" w:rsidRDefault="00AE36CD">
      <w:pPr>
        <w:spacing w:line="360" w:lineRule="auto"/>
      </w:pPr>
      <w:r>
        <w:t>Cenário Principal:</w:t>
      </w:r>
    </w:p>
    <w:p w:rsidR="00C51E75" w:rsidRDefault="00AE36CD">
      <w:pPr>
        <w:spacing w:line="360" w:lineRule="auto"/>
      </w:pPr>
      <w:r>
        <w:t>- Um novo cliente acessa o site da cafeteria.</w:t>
      </w:r>
    </w:p>
    <w:p w:rsidR="00C51E75" w:rsidRDefault="00AE36CD">
      <w:pPr>
        <w:spacing w:line="360" w:lineRule="auto"/>
      </w:pPr>
      <w:r>
        <w:t>- Ele seleciona a opção de registro.</w:t>
      </w:r>
    </w:p>
    <w:p w:rsidR="00C51E75" w:rsidRDefault="00AE36CD">
      <w:pPr>
        <w:spacing w:line="360" w:lineRule="auto"/>
      </w:pPr>
      <w:r>
        <w:t xml:space="preserve">- O cliente preenche um formulário com seu nome, endereço de e-mail </w:t>
      </w:r>
      <w:r>
        <w:t>e senha.</w:t>
      </w:r>
    </w:p>
    <w:p w:rsidR="00C51E75" w:rsidRDefault="00AE36CD">
      <w:pPr>
        <w:spacing w:line="360" w:lineRule="auto"/>
      </w:pPr>
      <w:r>
        <w:t>- O sistema verifica os dados inseridos.</w:t>
      </w:r>
    </w:p>
    <w:p w:rsidR="00C51E75" w:rsidRDefault="00AE36CD">
      <w:pPr>
        <w:spacing w:line="360" w:lineRule="auto"/>
      </w:pPr>
      <w:r>
        <w:t>- Se os dados estiverem corretos, o sistema cria uma nova conta de cliente e redireciona o cliente para sua página inicial.</w:t>
      </w:r>
    </w:p>
    <w:p w:rsidR="00C51E75" w:rsidRDefault="00AE36CD">
      <w:pPr>
        <w:spacing w:line="360" w:lineRule="auto"/>
      </w:pPr>
      <w:r>
        <w:t>Cenário Alternativo (Erro de Validação):</w:t>
      </w:r>
    </w:p>
    <w:p w:rsidR="00C51E75" w:rsidRDefault="00AE36CD">
      <w:pPr>
        <w:spacing w:line="360" w:lineRule="auto"/>
      </w:pPr>
      <w:r>
        <w:t>- Se o sistema detectar erros no formulár</w:t>
      </w:r>
      <w:r>
        <w:t xml:space="preserve">io (por exemplo, </w:t>
      </w:r>
      <w:r w:rsidR="004417F6">
        <w:t>se os campos de senha e confirmar senha não coincidirem</w:t>
      </w:r>
      <w:r>
        <w:t>), ele exibe mensagens de erro e solicita ao cliente que corrija os campos.</w:t>
      </w:r>
    </w:p>
    <w:p w:rsidR="00C51E75" w:rsidRDefault="00AE36CD">
      <w:pPr>
        <w:spacing w:line="360" w:lineRule="auto"/>
        <w:ind w:firstLine="0"/>
      </w:pPr>
      <w:r>
        <w:rPr>
          <w:b/>
        </w:rPr>
        <w:tab/>
      </w:r>
    </w:p>
    <w:p w:rsidR="00C51E75" w:rsidRDefault="00AE36CD">
      <w:pPr>
        <w:pStyle w:val="Ttulo3"/>
        <w:numPr>
          <w:ilvl w:val="2"/>
          <w:numId w:val="3"/>
        </w:numPr>
        <w:spacing w:line="360" w:lineRule="auto"/>
      </w:pPr>
      <w:bookmarkStart w:id="18" w:name="_heading=h.vsohz8hitavy"/>
      <w:bookmarkStart w:id="19" w:name="_Toc119164377"/>
      <w:bookmarkEnd w:id="18"/>
      <w:r>
        <w:t>Logar</w:t>
      </w:r>
      <w:bookmarkEnd w:id="19"/>
    </w:p>
    <w:p w:rsidR="00C51E75" w:rsidRDefault="00AE36CD">
      <w:pPr>
        <w:spacing w:line="360" w:lineRule="auto"/>
      </w:pPr>
      <w:r>
        <w:t>Cenário Principal:</w:t>
      </w:r>
    </w:p>
    <w:p w:rsidR="00C51E75" w:rsidRDefault="00AE36CD">
      <w:pPr>
        <w:spacing w:line="360" w:lineRule="auto"/>
      </w:pPr>
      <w:r>
        <w:t>- Um cliente já registrado acessa o site da cafeteria.</w:t>
      </w:r>
    </w:p>
    <w:p w:rsidR="00C51E75" w:rsidRDefault="00AE36CD">
      <w:pPr>
        <w:spacing w:line="360" w:lineRule="auto"/>
      </w:pPr>
      <w:r>
        <w:t>- Ele insere seu endereço de e-mail e senha.</w:t>
      </w:r>
    </w:p>
    <w:p w:rsidR="00C51E75" w:rsidRDefault="00AE36CD">
      <w:pPr>
        <w:spacing w:line="360" w:lineRule="auto"/>
      </w:pPr>
      <w:r>
        <w:t xml:space="preserve">- O sistema verifica as </w:t>
      </w:r>
      <w:r>
        <w:t>credenciais do cliente.</w:t>
      </w:r>
    </w:p>
    <w:p w:rsidR="00C51E75" w:rsidRDefault="00AE36CD">
      <w:pPr>
        <w:spacing w:line="360" w:lineRule="auto"/>
      </w:pPr>
      <w:r>
        <w:t>- Se as credenciais estiverem corretas, o sistema permite que o cliente acesse sua conta.</w:t>
      </w:r>
    </w:p>
    <w:p w:rsidR="00C51E75" w:rsidRDefault="00AE36CD">
      <w:pPr>
        <w:spacing w:line="360" w:lineRule="auto"/>
      </w:pPr>
      <w:r>
        <w:t>Cenário Alternativo (Senha Incorreta):</w:t>
      </w:r>
    </w:p>
    <w:p w:rsidR="00C51E75" w:rsidRDefault="00C51E75">
      <w:pPr>
        <w:spacing w:line="360" w:lineRule="auto"/>
      </w:pPr>
    </w:p>
    <w:p w:rsidR="00C51E75" w:rsidRDefault="00AE36CD">
      <w:pPr>
        <w:spacing w:line="360" w:lineRule="auto"/>
      </w:pPr>
      <w:r>
        <w:t xml:space="preserve">- Se a senha inserida estiver incorreta, o sistema </w:t>
      </w:r>
      <w:r w:rsidR="004417F6">
        <w:t>não permite acessar  conte.</w:t>
      </w:r>
    </w:p>
    <w:p w:rsidR="00C51E75" w:rsidRDefault="00C51E75">
      <w:pPr>
        <w:tabs>
          <w:tab w:val="left" w:pos="709"/>
        </w:tabs>
        <w:spacing w:line="360" w:lineRule="auto"/>
        <w:ind w:firstLine="0"/>
        <w:rPr>
          <w:b/>
        </w:rPr>
      </w:pPr>
    </w:p>
    <w:p w:rsidR="00C51E75" w:rsidRDefault="00AE36CD">
      <w:pPr>
        <w:pStyle w:val="Ttulo3"/>
        <w:numPr>
          <w:ilvl w:val="2"/>
          <w:numId w:val="3"/>
        </w:numPr>
        <w:spacing w:line="360" w:lineRule="auto"/>
      </w:pPr>
      <w:bookmarkStart w:id="20" w:name="_heading=h.w4pjqu5od5l"/>
      <w:bookmarkStart w:id="21" w:name="_Toc119164378"/>
      <w:bookmarkEnd w:id="20"/>
      <w:r>
        <w:t>Cadastro de funcionário/profissional</w:t>
      </w:r>
      <w:bookmarkEnd w:id="21"/>
    </w:p>
    <w:p w:rsidR="00C51E75" w:rsidRDefault="00AE36CD">
      <w:pPr>
        <w:spacing w:line="360" w:lineRule="auto"/>
      </w:pPr>
      <w:r>
        <w:t>Cenário Principal:</w:t>
      </w:r>
    </w:p>
    <w:p w:rsidR="00C51E75" w:rsidRDefault="00AE36CD">
      <w:pPr>
        <w:spacing w:line="360" w:lineRule="auto"/>
      </w:pPr>
      <w:r>
        <w:t>- O administrador do sistema acessa a área de administração.</w:t>
      </w:r>
    </w:p>
    <w:p w:rsidR="00C51E75" w:rsidRDefault="00AE36CD">
      <w:pPr>
        <w:spacing w:line="360" w:lineRule="auto"/>
      </w:pPr>
      <w:r>
        <w:t>- Ele seleciona a opção de cadastrar um novo funcionário ou profissional.</w:t>
      </w:r>
    </w:p>
    <w:p w:rsidR="00C51E75" w:rsidRDefault="00AE36CD">
      <w:pPr>
        <w:spacing w:line="360" w:lineRule="auto"/>
      </w:pPr>
      <w:r>
        <w:lastRenderedPageBreak/>
        <w:t xml:space="preserve">- O administrador preenche um formulário com as </w:t>
      </w:r>
      <w:r>
        <w:t>informações do funcionário/profissional.</w:t>
      </w:r>
    </w:p>
    <w:p w:rsidR="00C51E75" w:rsidRDefault="00AE36CD">
      <w:pPr>
        <w:spacing w:line="360" w:lineRule="auto"/>
      </w:pPr>
      <w:r>
        <w:t>- O sistema verifica e valida as informações.</w:t>
      </w:r>
    </w:p>
    <w:p w:rsidR="00C51E75" w:rsidRDefault="00AE36CD">
      <w:pPr>
        <w:spacing w:line="360" w:lineRule="auto"/>
      </w:pPr>
      <w:r>
        <w:t>- Se tudo estiver correto, o sistema cria uma nova conta para o funcionário ou profissional.</w:t>
      </w:r>
    </w:p>
    <w:p w:rsidR="00C51E75" w:rsidRDefault="00C51E75">
      <w:pPr>
        <w:tabs>
          <w:tab w:val="left" w:pos="709"/>
        </w:tabs>
        <w:spacing w:line="360" w:lineRule="auto"/>
        <w:ind w:firstLine="0"/>
      </w:pPr>
    </w:p>
    <w:p w:rsidR="00C51E75" w:rsidRDefault="00C51E75">
      <w:pPr>
        <w:tabs>
          <w:tab w:val="left" w:pos="709"/>
        </w:tabs>
        <w:spacing w:line="360" w:lineRule="auto"/>
        <w:ind w:firstLine="0"/>
      </w:pPr>
    </w:p>
    <w:p w:rsidR="00C51E75" w:rsidRDefault="00AE36CD">
      <w:pPr>
        <w:pStyle w:val="Ttulo3"/>
        <w:numPr>
          <w:ilvl w:val="2"/>
          <w:numId w:val="3"/>
        </w:numPr>
        <w:spacing w:after="0" w:line="360" w:lineRule="auto"/>
      </w:pPr>
      <w:bookmarkStart w:id="22" w:name="_heading=h.iimt9dgudcin"/>
      <w:bookmarkStart w:id="23" w:name="_Toc119164379"/>
      <w:bookmarkEnd w:id="22"/>
      <w:r>
        <w:t>Consultar profissionais</w:t>
      </w:r>
      <w:bookmarkEnd w:id="23"/>
      <w:r>
        <w:t xml:space="preserve"> </w:t>
      </w:r>
      <w:r w:rsidR="00756D6D">
        <w:t>e clientes</w:t>
      </w:r>
    </w:p>
    <w:p w:rsidR="00C51E75" w:rsidRDefault="00C51E75">
      <w:pPr>
        <w:tabs>
          <w:tab w:val="left" w:pos="709"/>
        </w:tabs>
        <w:spacing w:line="360" w:lineRule="auto"/>
        <w:ind w:left="720" w:firstLine="0"/>
      </w:pPr>
    </w:p>
    <w:p w:rsidR="00C51E75" w:rsidRDefault="00AE36CD">
      <w:pPr>
        <w:tabs>
          <w:tab w:val="left" w:pos="709"/>
        </w:tabs>
        <w:spacing w:line="360" w:lineRule="auto"/>
        <w:ind w:left="720" w:firstLine="0"/>
      </w:pPr>
      <w:r>
        <w:t>Cenário Principal:</w:t>
      </w:r>
    </w:p>
    <w:p w:rsidR="00C51E75" w:rsidRDefault="00AE36CD">
      <w:pPr>
        <w:tabs>
          <w:tab w:val="left" w:pos="709"/>
        </w:tabs>
        <w:spacing w:line="360" w:lineRule="auto"/>
        <w:ind w:left="720" w:firstLine="0"/>
      </w:pPr>
      <w:r>
        <w:t xml:space="preserve">- Um cliente acessa a seção </w:t>
      </w:r>
      <w:r>
        <w:t>de consultas.</w:t>
      </w:r>
    </w:p>
    <w:p w:rsidR="00C51E75" w:rsidRDefault="00AE36CD">
      <w:pPr>
        <w:tabs>
          <w:tab w:val="left" w:pos="709"/>
        </w:tabs>
        <w:spacing w:line="360" w:lineRule="auto"/>
        <w:ind w:left="720" w:firstLine="0"/>
      </w:pPr>
      <w:r>
        <w:t xml:space="preserve">- O sistema realiza uma pesquisa </w:t>
      </w:r>
      <w:r w:rsidR="00922ADE">
        <w:t>de todos os profissionais</w:t>
      </w:r>
      <w:r w:rsidR="00756D6D">
        <w:t xml:space="preserve"> ou clientes</w:t>
      </w:r>
      <w:r w:rsidR="00922ADE">
        <w:t xml:space="preserve"> e os lista, fornecendo as opções de deletar aquele </w:t>
      </w:r>
      <w:r w:rsidR="00756D6D">
        <w:t>usuário</w:t>
      </w:r>
      <w:r w:rsidR="00922ADE">
        <w:t xml:space="preserve"> ou editar suas informações</w:t>
      </w:r>
      <w:r>
        <w:t>.</w:t>
      </w:r>
    </w:p>
    <w:p w:rsidR="00C51E75" w:rsidRDefault="00C51E75">
      <w:pPr>
        <w:ind w:firstLine="0"/>
      </w:pPr>
    </w:p>
    <w:p w:rsidR="00C51E75" w:rsidRDefault="00C51E75">
      <w:pPr>
        <w:ind w:firstLine="0"/>
      </w:pPr>
    </w:p>
    <w:p w:rsidR="00C51E75" w:rsidRDefault="00C51E75">
      <w:pPr>
        <w:ind w:firstLine="0"/>
      </w:pPr>
    </w:p>
    <w:p w:rsidR="00C51E75" w:rsidRDefault="00AE36CD">
      <w:pPr>
        <w:pStyle w:val="Ttulo2"/>
        <w:numPr>
          <w:ilvl w:val="1"/>
          <w:numId w:val="3"/>
        </w:numPr>
        <w:ind w:left="578" w:hanging="578"/>
      </w:pPr>
      <w:bookmarkStart w:id="24" w:name="_Toc119164381"/>
      <w:r>
        <w:t>Diagrama de</w:t>
      </w:r>
      <w:r>
        <w:t xml:space="preserve"> Classe</w:t>
      </w:r>
      <w:bookmarkEnd w:id="24"/>
    </w:p>
    <w:p w:rsidR="00C51E75" w:rsidRDefault="00AE36CD">
      <w:pPr>
        <w:spacing w:line="360" w:lineRule="auto"/>
      </w:pPr>
      <w:r>
        <w:t>A utilidade do diagrama de classe consiste em modelar os objetos que integram o sistema. Em conformidade com a visão de Bezerra (2017), este diagrama  representa termos do domínio do negócio, incluindo ideias, objetos e conceitos do mundo real. O o</w:t>
      </w:r>
      <w:r>
        <w:t>bjetivo primordial do diagrama de classe é descrever o problema que o sistema a ser desenvolvido irá resolver, sem entrar em detalhes das soluções. Ele age como um dicionário visual que captura os conceitos e informações relevantes ao sistema em desenvolvi</w:t>
      </w:r>
      <w:r>
        <w:t>mento. Os elementos de notação comuns em um diagrama de classe incluem classes, atributos, associações, composições, agregações, classes de associação e generalizações, que são usados para representar as estruturas e relacionamentos essenciais do sistema.</w:t>
      </w:r>
    </w:p>
    <w:p w:rsidR="00C51E75" w:rsidRDefault="00AE36CD" w:rsidP="00600F3A">
      <w:pPr>
        <w:spacing w:line="360" w:lineRule="auto"/>
      </w:pPr>
      <w:r>
        <w:t xml:space="preserve">Conforme destacado Junior (2020), as classes desempenham um papel fundamental na estrutura de sistemas. Elas são consideradas os elementos </w:t>
      </w:r>
      <w:r>
        <w:lastRenderedPageBreak/>
        <w:t>primários de construção e, em termos gerais, podem ser definidas como descrições de conjuntos de objetos que comparti</w:t>
      </w:r>
      <w:r>
        <w:t xml:space="preserve">lham características comuns, incluindo atributos, operações (métodos), relações e semântica. Além disso, as classes têm a capacidade de implementar uma ou mais interfaces, ampliando assim suas funcionalidades. </w:t>
      </w:r>
    </w:p>
    <w:p w:rsidR="00C51E75" w:rsidRDefault="00600F3A">
      <w:pPr>
        <w:ind w:firstLine="0"/>
        <w:rPr>
          <w:b/>
          <w:sz w:val="20"/>
          <w:szCs w:val="20"/>
        </w:rPr>
      </w:pPr>
      <w:r>
        <w:rPr>
          <w:noProof/>
        </w:rPr>
        <w:drawing>
          <wp:inline distT="0" distB="0" distL="0" distR="0">
            <wp:extent cx="5753100" cy="5054600"/>
            <wp:effectExtent l="0" t="0" r="0" b="0"/>
            <wp:docPr id="19" name="Imagem 19" descr="C:\Users\sil\Downloads\diagrama de class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l\Downloads\diagrama de classe.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5054600"/>
                    </a:xfrm>
                    <a:prstGeom prst="rect">
                      <a:avLst/>
                    </a:prstGeom>
                    <a:noFill/>
                    <a:ln>
                      <a:noFill/>
                    </a:ln>
                  </pic:spPr>
                </pic:pic>
              </a:graphicData>
            </a:graphic>
          </wp:inline>
        </w:drawing>
      </w:r>
    </w:p>
    <w:p w:rsidR="00C51E75" w:rsidRDefault="00C51E75">
      <w:pPr>
        <w:ind w:firstLine="0"/>
        <w:rPr>
          <w:b/>
          <w:sz w:val="20"/>
          <w:szCs w:val="20"/>
        </w:rPr>
      </w:pPr>
    </w:p>
    <w:p w:rsidR="00C51E75" w:rsidRDefault="00AE36CD">
      <w:pPr>
        <w:tabs>
          <w:tab w:val="left" w:pos="-5"/>
        </w:tabs>
        <w:ind w:left="720" w:hanging="861"/>
        <w:rPr>
          <w:b/>
          <w:sz w:val="20"/>
          <w:szCs w:val="20"/>
        </w:rPr>
      </w:pPr>
      <w:r>
        <w:rPr>
          <w:b/>
          <w:sz w:val="20"/>
          <w:szCs w:val="20"/>
        </w:rPr>
        <w:t>Fonte: DE OLIVEIRA, DOS SANTOS, 2023</w:t>
      </w:r>
    </w:p>
    <w:p w:rsidR="00C51E75" w:rsidRDefault="00C51E75">
      <w:pPr>
        <w:ind w:firstLine="0"/>
        <w:rPr>
          <w:b/>
          <w:sz w:val="20"/>
          <w:szCs w:val="20"/>
        </w:rPr>
      </w:pPr>
    </w:p>
    <w:p w:rsidR="00C51E75" w:rsidRDefault="00C51E75">
      <w:pPr>
        <w:ind w:firstLine="0"/>
        <w:rPr>
          <w:b/>
          <w:sz w:val="20"/>
          <w:szCs w:val="20"/>
        </w:rPr>
      </w:pPr>
    </w:p>
    <w:p w:rsidR="00C51E75" w:rsidRDefault="00C51E75">
      <w:pPr>
        <w:ind w:firstLine="0"/>
        <w:rPr>
          <w:b/>
          <w:sz w:val="20"/>
          <w:szCs w:val="20"/>
        </w:rPr>
      </w:pPr>
    </w:p>
    <w:p w:rsidR="00C51E75" w:rsidRDefault="00AE36CD">
      <w:pPr>
        <w:pStyle w:val="Ttulo2"/>
        <w:numPr>
          <w:ilvl w:val="1"/>
          <w:numId w:val="3"/>
        </w:numPr>
        <w:ind w:left="578" w:hanging="578"/>
      </w:pPr>
      <w:bookmarkStart w:id="25" w:name="_Toc119164382"/>
      <w:r>
        <w:lastRenderedPageBreak/>
        <w:t>Diagrama de Sequência</w:t>
      </w:r>
      <w:bookmarkEnd w:id="25"/>
      <w:r>
        <w:t xml:space="preserve"> </w:t>
      </w:r>
    </w:p>
    <w:p w:rsidR="00C51E75" w:rsidRDefault="00AE36CD">
      <w:pPr>
        <w:spacing w:line="360" w:lineRule="auto"/>
      </w:pPr>
      <w:r>
        <w:t>O diagrama de Sequência é uma representação gráfica que mostra a interação entre objetos em um sistema, destacando a ordem das mensagens trocadas. De acordo com Rabelo Júnior (2012), para representar o comportamento de um sistema, é</w:t>
      </w:r>
      <w:r>
        <w:t xml:space="preserve"> possível empregar modelos denominados diagramas de interação, sendo o diagrama de sequência [DP06] o mais prevalente nesse contexto. Nesse tipo de representação, as entidades que constituem o software estão conectadas por meio de interações que envolvem a</w:t>
      </w:r>
      <w:r>
        <w:t xml:space="preserve"> troca de mensagens. Ao especificar a ordem das interações e os pares de objetos envolvidos em cada troca em momentos distintos, o projetista tem a capacidade de descrever o comportamento esperado do software.</w:t>
      </w:r>
      <w:r>
        <w:rPr>
          <w:noProof/>
        </w:rPr>
        <w:drawing>
          <wp:inline distT="0" distB="0" distL="0" distR="0">
            <wp:extent cx="5760720" cy="3147060"/>
            <wp:effectExtent l="0" t="0" r="0" b="0"/>
            <wp:docPr id="15" name="Imagem 2" descr="C:\Users\sil\Downloads\Diagrama de Sequenc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2" descr="C:\Users\sil\Downloads\Diagrama de Sequencia.drawio.png"/>
                    <pic:cNvPicPr>
                      <a:picLocks noChangeAspect="1" noChangeArrowheads="1"/>
                    </pic:cNvPicPr>
                  </pic:nvPicPr>
                  <pic:blipFill>
                    <a:blip r:embed="rId24"/>
                    <a:stretch>
                      <a:fillRect/>
                    </a:stretch>
                  </pic:blipFill>
                  <pic:spPr bwMode="auto">
                    <a:xfrm>
                      <a:off x="0" y="0"/>
                      <a:ext cx="5760720" cy="3147060"/>
                    </a:xfrm>
                    <a:prstGeom prst="rect">
                      <a:avLst/>
                    </a:prstGeom>
                  </pic:spPr>
                </pic:pic>
              </a:graphicData>
            </a:graphic>
          </wp:inline>
        </w:drawing>
      </w:r>
      <w:r>
        <w:rPr>
          <w:b/>
          <w:sz w:val="20"/>
          <w:szCs w:val="20"/>
        </w:rPr>
        <w:t>Fonte: DOS SANTOS, DE OLIVEIRA 2023</w:t>
      </w:r>
    </w:p>
    <w:p w:rsidR="00C51E75" w:rsidRDefault="00C51E75">
      <w:pPr>
        <w:ind w:firstLine="0"/>
      </w:pPr>
    </w:p>
    <w:p w:rsidR="00C51E75" w:rsidRDefault="00C51E75">
      <w:pPr>
        <w:ind w:firstLine="0"/>
      </w:pPr>
    </w:p>
    <w:p w:rsidR="00C51E75" w:rsidRDefault="00C51E75">
      <w:pPr>
        <w:ind w:firstLine="0"/>
      </w:pPr>
    </w:p>
    <w:p w:rsidR="00C51E75" w:rsidRDefault="00C51E75">
      <w:pPr>
        <w:ind w:firstLine="0"/>
      </w:pPr>
    </w:p>
    <w:p w:rsidR="00C51E75" w:rsidRDefault="00C51E75">
      <w:pPr>
        <w:ind w:firstLine="0"/>
      </w:pPr>
    </w:p>
    <w:p w:rsidR="00C51E75" w:rsidRDefault="00AE36CD">
      <w:pPr>
        <w:pStyle w:val="Ttulo2"/>
        <w:numPr>
          <w:ilvl w:val="1"/>
          <w:numId w:val="3"/>
        </w:numPr>
        <w:ind w:left="578" w:hanging="578"/>
      </w:pPr>
      <w:bookmarkStart w:id="26" w:name="_Toc119164383"/>
      <w:r>
        <w:lastRenderedPageBreak/>
        <w:t>Diagrama de Atividade</w:t>
      </w:r>
      <w:bookmarkEnd w:id="26"/>
    </w:p>
    <w:p w:rsidR="00C51E75" w:rsidRDefault="00AE36CD">
      <w:pPr>
        <w:spacing w:line="360" w:lineRule="auto"/>
      </w:pPr>
      <w:r>
        <w:t xml:space="preserve">Um diagrama de atividade é usado para representar visualmente o fluxo de controle e o comportamento das atividades em um sistema, processo ou fluxo de trabalho. </w:t>
      </w:r>
    </w:p>
    <w:p w:rsidR="00C51E75" w:rsidRDefault="00AE36CD">
      <w:pPr>
        <w:spacing w:line="240" w:lineRule="auto"/>
        <w:ind w:left="1985" w:firstLine="0"/>
        <w:rPr>
          <w:sz w:val="22"/>
          <w:szCs w:val="22"/>
        </w:rPr>
      </w:pPr>
      <w:r>
        <w:rPr>
          <w:sz w:val="22"/>
          <w:szCs w:val="22"/>
        </w:rPr>
        <w:t xml:space="preserve">Os Diagramas de Atividades (DA) são um dos tipos de diagramas modelados </w:t>
      </w:r>
      <w:r>
        <w:rPr>
          <w:sz w:val="22"/>
          <w:szCs w:val="22"/>
        </w:rPr>
        <w:t>nas fases iniciais de desenvolvimento. Em comparação aos outros diagramas utilizados nestas fases, o DA é utilizado para representar a execução lógica das atividades que podem ser realizadas em uma aplicação. Com isso, estes diagramas têm sido uma alternat</w:t>
      </w:r>
      <w:r>
        <w:rPr>
          <w:sz w:val="22"/>
          <w:szCs w:val="22"/>
        </w:rPr>
        <w:t>iva para representar as características inerentes às sequências de execução que afetam o ciclo de vida dos objetos nos projetos das aplicações. (Sliva, 2014).</w:t>
      </w:r>
    </w:p>
    <w:p w:rsidR="00C51E75" w:rsidRDefault="00C51E75"/>
    <w:p w:rsidR="00C51E75" w:rsidRDefault="00AE36CD">
      <w:pPr>
        <w:spacing w:line="360" w:lineRule="auto"/>
        <w:ind w:left="709" w:hanging="709"/>
      </w:pPr>
      <w:r>
        <w:rPr>
          <w:noProof/>
        </w:rPr>
        <w:drawing>
          <wp:inline distT="0" distB="0" distL="0" distR="0">
            <wp:extent cx="5755005" cy="3556635"/>
            <wp:effectExtent l="0" t="0" r="0" b="0"/>
            <wp:docPr id="16" name="Imagem 8" descr="C:\Users\sil\Downloads\Diagrama de Atividad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 descr="C:\Users\sil\Downloads\Diagrama de Atividade.drawio.png"/>
                    <pic:cNvPicPr>
                      <a:picLocks noChangeAspect="1" noChangeArrowheads="1"/>
                    </pic:cNvPicPr>
                  </pic:nvPicPr>
                  <pic:blipFill>
                    <a:blip r:embed="rId25"/>
                    <a:stretch>
                      <a:fillRect/>
                    </a:stretch>
                  </pic:blipFill>
                  <pic:spPr bwMode="auto">
                    <a:xfrm>
                      <a:off x="0" y="0"/>
                      <a:ext cx="5755005" cy="3556635"/>
                    </a:xfrm>
                    <a:prstGeom prst="rect">
                      <a:avLst/>
                    </a:prstGeom>
                  </pic:spPr>
                </pic:pic>
              </a:graphicData>
            </a:graphic>
          </wp:inline>
        </w:drawing>
      </w:r>
    </w:p>
    <w:p w:rsidR="00C51E75" w:rsidRDefault="00AE36CD">
      <w:pPr>
        <w:tabs>
          <w:tab w:val="left" w:pos="-5"/>
        </w:tabs>
        <w:ind w:left="720" w:hanging="861"/>
        <w:rPr>
          <w:b/>
          <w:sz w:val="20"/>
          <w:szCs w:val="20"/>
        </w:rPr>
      </w:pPr>
      <w:r>
        <w:rPr>
          <w:b/>
          <w:sz w:val="20"/>
          <w:szCs w:val="20"/>
        </w:rPr>
        <w:t>Fonte: DOS SANTOS, DE OLIVEIRA 2023</w:t>
      </w:r>
    </w:p>
    <w:p w:rsidR="00C51E75" w:rsidRDefault="00AE36CD">
      <w:pPr>
        <w:pStyle w:val="Ttulo1"/>
        <w:numPr>
          <w:ilvl w:val="0"/>
          <w:numId w:val="3"/>
        </w:numPr>
        <w:ind w:left="0" w:firstLine="0"/>
      </w:pPr>
      <w:bookmarkStart w:id="27" w:name="_Toc119164384"/>
      <w:r>
        <w:lastRenderedPageBreak/>
        <w:t>Telas</w:t>
      </w:r>
      <w:bookmarkEnd w:id="27"/>
      <w:r>
        <w:t xml:space="preserve"> </w:t>
      </w:r>
    </w:p>
    <w:p w:rsidR="002944EA" w:rsidRDefault="002944EA" w:rsidP="002944EA">
      <w:pPr>
        <w:pStyle w:val="PargrafodaLista"/>
        <w:tabs>
          <w:tab w:val="left" w:pos="709"/>
        </w:tabs>
        <w:ind w:left="1425" w:firstLine="0"/>
      </w:pPr>
    </w:p>
    <w:p w:rsidR="002944EA" w:rsidRPr="00947AC9" w:rsidRDefault="002944EA">
      <w:pPr>
        <w:tabs>
          <w:tab w:val="left" w:pos="709"/>
        </w:tabs>
        <w:ind w:firstLine="0"/>
        <w:rPr>
          <w:b/>
        </w:rPr>
      </w:pPr>
      <w:r w:rsidRPr="002944EA">
        <w:rPr>
          <w:b/>
        </w:rPr>
        <w:t>Tela de Início:</w:t>
      </w:r>
    </w:p>
    <w:p w:rsidR="00C51E75" w:rsidRDefault="002944EA">
      <w:pPr>
        <w:tabs>
          <w:tab w:val="left" w:pos="709"/>
        </w:tabs>
        <w:ind w:firstLine="0"/>
      </w:pPr>
      <w:r>
        <w:rPr>
          <w:noProof/>
        </w:rPr>
        <w:drawing>
          <wp:inline distT="0" distB="0" distL="0" distR="0" wp14:anchorId="7D4FBF5C" wp14:editId="776D2F3E">
            <wp:extent cx="5608066" cy="280987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0870" b="8967"/>
                    <a:stretch/>
                  </pic:blipFill>
                  <pic:spPr bwMode="auto">
                    <a:xfrm>
                      <a:off x="0" y="0"/>
                      <a:ext cx="5612130" cy="2811911"/>
                    </a:xfrm>
                    <a:prstGeom prst="rect">
                      <a:avLst/>
                    </a:prstGeom>
                    <a:ln>
                      <a:noFill/>
                    </a:ln>
                    <a:extLst>
                      <a:ext uri="{53640926-AAD7-44D8-BBD7-CCE9431645EC}">
                        <a14:shadowObscured xmlns:a14="http://schemas.microsoft.com/office/drawing/2010/main"/>
                      </a:ext>
                    </a:extLst>
                  </pic:spPr>
                </pic:pic>
              </a:graphicData>
            </a:graphic>
          </wp:inline>
        </w:drawing>
      </w:r>
    </w:p>
    <w:p w:rsidR="002944EA" w:rsidRDefault="002944EA">
      <w:pPr>
        <w:tabs>
          <w:tab w:val="left" w:pos="709"/>
        </w:tabs>
        <w:ind w:firstLine="0"/>
        <w:rPr>
          <w:noProof/>
        </w:rPr>
      </w:pPr>
    </w:p>
    <w:p w:rsidR="002944EA" w:rsidRDefault="002944EA">
      <w:pPr>
        <w:tabs>
          <w:tab w:val="left" w:pos="709"/>
        </w:tabs>
        <w:ind w:firstLine="0"/>
      </w:pPr>
      <w:r>
        <w:rPr>
          <w:noProof/>
        </w:rPr>
        <w:drawing>
          <wp:inline distT="0" distB="0" distL="0" distR="0" wp14:anchorId="3CDE8D0C" wp14:editId="21FAE2AA">
            <wp:extent cx="5608065" cy="26670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413" b="12500"/>
                    <a:stretch/>
                  </pic:blipFill>
                  <pic:spPr bwMode="auto">
                    <a:xfrm>
                      <a:off x="0" y="0"/>
                      <a:ext cx="5612130" cy="2668933"/>
                    </a:xfrm>
                    <a:prstGeom prst="rect">
                      <a:avLst/>
                    </a:prstGeom>
                    <a:ln>
                      <a:noFill/>
                    </a:ln>
                    <a:extLst>
                      <a:ext uri="{53640926-AAD7-44D8-BBD7-CCE9431645EC}">
                        <a14:shadowObscured xmlns:a14="http://schemas.microsoft.com/office/drawing/2010/main"/>
                      </a:ext>
                    </a:extLst>
                  </pic:spPr>
                </pic:pic>
              </a:graphicData>
            </a:graphic>
          </wp:inline>
        </w:drawing>
      </w:r>
    </w:p>
    <w:p w:rsidR="002944EA" w:rsidRDefault="002944EA">
      <w:pPr>
        <w:tabs>
          <w:tab w:val="left" w:pos="709"/>
        </w:tabs>
        <w:ind w:firstLine="0"/>
        <w:rPr>
          <w:noProof/>
        </w:rPr>
      </w:pPr>
    </w:p>
    <w:p w:rsidR="00C51E75" w:rsidRDefault="002944EA">
      <w:pPr>
        <w:tabs>
          <w:tab w:val="left" w:pos="709"/>
        </w:tabs>
        <w:ind w:firstLine="0"/>
      </w:pPr>
      <w:r>
        <w:rPr>
          <w:noProof/>
        </w:rPr>
        <w:lastRenderedPageBreak/>
        <w:drawing>
          <wp:inline distT="0" distB="0" distL="0" distR="0" wp14:anchorId="23E22DFC" wp14:editId="7FE0941E">
            <wp:extent cx="5608066" cy="286702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054" b="8152"/>
                    <a:stretch/>
                  </pic:blipFill>
                  <pic:spPr bwMode="auto">
                    <a:xfrm>
                      <a:off x="0" y="0"/>
                      <a:ext cx="5612130" cy="2869103"/>
                    </a:xfrm>
                    <a:prstGeom prst="rect">
                      <a:avLst/>
                    </a:prstGeom>
                    <a:ln>
                      <a:noFill/>
                    </a:ln>
                    <a:extLst>
                      <a:ext uri="{53640926-AAD7-44D8-BBD7-CCE9431645EC}">
                        <a14:shadowObscured xmlns:a14="http://schemas.microsoft.com/office/drawing/2010/main"/>
                      </a:ext>
                    </a:extLst>
                  </pic:spPr>
                </pic:pic>
              </a:graphicData>
            </a:graphic>
          </wp:inline>
        </w:drawing>
      </w:r>
    </w:p>
    <w:p w:rsidR="00947AC9" w:rsidRDefault="00947AC9">
      <w:pPr>
        <w:tabs>
          <w:tab w:val="left" w:pos="709"/>
        </w:tabs>
        <w:ind w:firstLine="0"/>
        <w:rPr>
          <w:noProof/>
        </w:rPr>
      </w:pPr>
    </w:p>
    <w:p w:rsidR="00C51E75" w:rsidRDefault="002944EA">
      <w:pPr>
        <w:tabs>
          <w:tab w:val="left" w:pos="709"/>
        </w:tabs>
        <w:ind w:firstLine="0"/>
      </w:pPr>
      <w:r>
        <w:rPr>
          <w:noProof/>
        </w:rPr>
        <w:drawing>
          <wp:inline distT="0" distB="0" distL="0" distR="0" wp14:anchorId="38EDAE41" wp14:editId="7A31B8E0">
            <wp:extent cx="5608067" cy="292417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783" b="6793"/>
                    <a:stretch/>
                  </pic:blipFill>
                  <pic:spPr bwMode="auto">
                    <a:xfrm>
                      <a:off x="0" y="0"/>
                      <a:ext cx="5612130" cy="2926294"/>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47AC9" w:rsidRDefault="00947AC9">
      <w:pPr>
        <w:tabs>
          <w:tab w:val="left" w:pos="709"/>
        </w:tabs>
        <w:ind w:firstLine="0"/>
        <w:rPr>
          <w:noProof/>
        </w:rPr>
      </w:pPr>
    </w:p>
    <w:p w:rsidR="00C51E75" w:rsidRDefault="00947AC9">
      <w:pPr>
        <w:tabs>
          <w:tab w:val="left" w:pos="709"/>
        </w:tabs>
        <w:ind w:firstLine="0"/>
      </w:pPr>
      <w:r>
        <w:rPr>
          <w:noProof/>
        </w:rPr>
        <w:lastRenderedPageBreak/>
        <w:drawing>
          <wp:inline distT="0" distB="0" distL="0" distR="0" wp14:anchorId="01BBB5DA" wp14:editId="72FFE6A4">
            <wp:extent cx="5608066" cy="28098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0870" b="8967"/>
                    <a:stretch/>
                  </pic:blipFill>
                  <pic:spPr bwMode="auto">
                    <a:xfrm>
                      <a:off x="0" y="0"/>
                      <a:ext cx="5612130" cy="2811911"/>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47AC9" w:rsidRDefault="00947AC9">
      <w:pPr>
        <w:tabs>
          <w:tab w:val="left" w:pos="709"/>
        </w:tabs>
        <w:ind w:firstLine="0"/>
        <w:rPr>
          <w:b/>
        </w:rPr>
      </w:pPr>
    </w:p>
    <w:p w:rsidR="00947AC9" w:rsidRPr="00947AC9" w:rsidRDefault="00947AC9">
      <w:pPr>
        <w:tabs>
          <w:tab w:val="left" w:pos="709"/>
        </w:tabs>
        <w:ind w:firstLine="0"/>
        <w:rPr>
          <w:b/>
        </w:rPr>
      </w:pPr>
      <w:r w:rsidRPr="00947AC9">
        <w:rPr>
          <w:b/>
        </w:rPr>
        <w:t>Tela de Sobre Nós:</w:t>
      </w:r>
    </w:p>
    <w:p w:rsidR="00C51E75" w:rsidRDefault="00947AC9">
      <w:pPr>
        <w:tabs>
          <w:tab w:val="left" w:pos="709"/>
        </w:tabs>
        <w:ind w:firstLine="0"/>
      </w:pPr>
      <w:r>
        <w:rPr>
          <w:noProof/>
        </w:rPr>
        <w:drawing>
          <wp:inline distT="0" distB="0" distL="0" distR="0" wp14:anchorId="4AF8D2F1" wp14:editId="740C02E2">
            <wp:extent cx="5817616" cy="29051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78" t="10870" r="-1359" b="6250"/>
                    <a:stretch/>
                  </pic:blipFill>
                  <pic:spPr bwMode="auto">
                    <a:xfrm>
                      <a:off x="0" y="0"/>
                      <a:ext cx="5821831" cy="2907230"/>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47AC9" w:rsidRDefault="00947AC9">
      <w:pPr>
        <w:tabs>
          <w:tab w:val="left" w:pos="709"/>
        </w:tabs>
        <w:ind w:firstLine="0"/>
        <w:rPr>
          <w:noProof/>
        </w:rPr>
      </w:pPr>
    </w:p>
    <w:p w:rsidR="00947AC9" w:rsidRDefault="00947AC9">
      <w:pPr>
        <w:tabs>
          <w:tab w:val="left" w:pos="709"/>
        </w:tabs>
        <w:ind w:firstLine="0"/>
      </w:pPr>
      <w:r>
        <w:rPr>
          <w:noProof/>
        </w:rPr>
        <w:lastRenderedPageBreak/>
        <w:drawing>
          <wp:inline distT="0" distB="0" distL="0" distR="0" wp14:anchorId="0C925648" wp14:editId="68A8F7EC">
            <wp:extent cx="5608067" cy="28860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142" b="6521"/>
                    <a:stretch/>
                  </pic:blipFill>
                  <pic:spPr bwMode="auto">
                    <a:xfrm>
                      <a:off x="0" y="0"/>
                      <a:ext cx="5612130" cy="2888166"/>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947AC9">
      <w:pPr>
        <w:tabs>
          <w:tab w:val="left" w:pos="709"/>
        </w:tabs>
        <w:ind w:firstLine="0"/>
      </w:pPr>
      <w:r>
        <w:rPr>
          <w:noProof/>
        </w:rPr>
        <w:drawing>
          <wp:inline distT="0" distB="0" distL="0" distR="0" wp14:anchorId="6B6B77D3" wp14:editId="18DE6CF5">
            <wp:extent cx="5608066" cy="29146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0869" b="5978"/>
                    <a:stretch/>
                  </pic:blipFill>
                  <pic:spPr bwMode="auto">
                    <a:xfrm>
                      <a:off x="0" y="0"/>
                      <a:ext cx="5612130" cy="2916762"/>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2D458A" w:rsidRDefault="002D458A">
      <w:pPr>
        <w:tabs>
          <w:tab w:val="left" w:pos="709"/>
        </w:tabs>
        <w:ind w:firstLine="0"/>
      </w:pPr>
    </w:p>
    <w:p w:rsidR="002D458A" w:rsidRDefault="002D458A">
      <w:pPr>
        <w:tabs>
          <w:tab w:val="left" w:pos="709"/>
        </w:tabs>
        <w:ind w:firstLine="0"/>
      </w:pPr>
    </w:p>
    <w:p w:rsidR="002D458A" w:rsidRDefault="002D458A">
      <w:pPr>
        <w:tabs>
          <w:tab w:val="left" w:pos="709"/>
        </w:tabs>
        <w:ind w:firstLine="0"/>
      </w:pPr>
    </w:p>
    <w:p w:rsidR="002D458A" w:rsidRDefault="002D458A">
      <w:pPr>
        <w:tabs>
          <w:tab w:val="left" w:pos="709"/>
        </w:tabs>
        <w:ind w:firstLine="0"/>
      </w:pPr>
    </w:p>
    <w:p w:rsidR="002D458A" w:rsidRDefault="002D458A">
      <w:pPr>
        <w:tabs>
          <w:tab w:val="left" w:pos="709"/>
        </w:tabs>
        <w:ind w:firstLine="0"/>
      </w:pPr>
    </w:p>
    <w:p w:rsidR="002D458A" w:rsidRDefault="002D458A">
      <w:pPr>
        <w:tabs>
          <w:tab w:val="left" w:pos="709"/>
        </w:tabs>
        <w:ind w:firstLine="0"/>
      </w:pPr>
    </w:p>
    <w:p w:rsidR="00C51E75" w:rsidRPr="00947AC9" w:rsidRDefault="00947AC9">
      <w:pPr>
        <w:tabs>
          <w:tab w:val="left" w:pos="709"/>
        </w:tabs>
        <w:ind w:firstLine="0"/>
        <w:rPr>
          <w:b/>
        </w:rPr>
      </w:pPr>
      <w:r w:rsidRPr="00947AC9">
        <w:rPr>
          <w:b/>
        </w:rPr>
        <w:lastRenderedPageBreak/>
        <w:t>Tela de Cardápio:</w:t>
      </w:r>
    </w:p>
    <w:p w:rsidR="002D458A" w:rsidRDefault="002D458A">
      <w:pPr>
        <w:tabs>
          <w:tab w:val="left" w:pos="709"/>
        </w:tabs>
        <w:ind w:firstLine="0"/>
        <w:rPr>
          <w:noProof/>
        </w:rPr>
      </w:pPr>
    </w:p>
    <w:p w:rsidR="00947AC9" w:rsidRDefault="002D458A">
      <w:pPr>
        <w:tabs>
          <w:tab w:val="left" w:pos="709"/>
        </w:tabs>
        <w:ind w:firstLine="0"/>
      </w:pPr>
      <w:r>
        <w:rPr>
          <w:noProof/>
        </w:rPr>
        <w:drawing>
          <wp:inline distT="0" distB="0" distL="0" distR="0" wp14:anchorId="1704C3BA" wp14:editId="18814827">
            <wp:extent cx="5608067" cy="28860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1414" b="6250"/>
                    <a:stretch/>
                  </pic:blipFill>
                  <pic:spPr bwMode="auto">
                    <a:xfrm>
                      <a:off x="0" y="0"/>
                      <a:ext cx="5612130" cy="2888166"/>
                    </a:xfrm>
                    <a:prstGeom prst="rect">
                      <a:avLst/>
                    </a:prstGeom>
                    <a:ln>
                      <a:noFill/>
                    </a:ln>
                    <a:extLst>
                      <a:ext uri="{53640926-AAD7-44D8-BBD7-CCE9431645EC}">
                        <a14:shadowObscured xmlns:a14="http://schemas.microsoft.com/office/drawing/2010/main"/>
                      </a:ext>
                    </a:extLst>
                  </pic:spPr>
                </pic:pic>
              </a:graphicData>
            </a:graphic>
          </wp:inline>
        </w:drawing>
      </w:r>
    </w:p>
    <w:p w:rsidR="00E3092C" w:rsidRDefault="00E3092C">
      <w:pPr>
        <w:tabs>
          <w:tab w:val="left" w:pos="709"/>
        </w:tabs>
        <w:ind w:firstLine="0"/>
        <w:rPr>
          <w:noProof/>
        </w:rPr>
      </w:pPr>
    </w:p>
    <w:p w:rsidR="00C51E75" w:rsidRDefault="00E3092C">
      <w:pPr>
        <w:tabs>
          <w:tab w:val="left" w:pos="709"/>
        </w:tabs>
        <w:ind w:firstLine="0"/>
      </w:pPr>
      <w:r>
        <w:rPr>
          <w:noProof/>
        </w:rPr>
        <w:drawing>
          <wp:inline distT="0" distB="0" distL="0" distR="0" wp14:anchorId="340EEB85" wp14:editId="37DBCA06">
            <wp:extent cx="5667375" cy="4247328"/>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0934" t="8065"/>
                    <a:stretch/>
                  </pic:blipFill>
                  <pic:spPr bwMode="auto">
                    <a:xfrm>
                      <a:off x="0" y="0"/>
                      <a:ext cx="5669300" cy="4248771"/>
                    </a:xfrm>
                    <a:prstGeom prst="rect">
                      <a:avLst/>
                    </a:prstGeom>
                    <a:ln>
                      <a:noFill/>
                    </a:ln>
                    <a:extLst>
                      <a:ext uri="{53640926-AAD7-44D8-BBD7-CCE9431645EC}">
                        <a14:shadowObscured xmlns:a14="http://schemas.microsoft.com/office/drawing/2010/main"/>
                      </a:ext>
                    </a:extLst>
                  </pic:spPr>
                </pic:pic>
              </a:graphicData>
            </a:graphic>
          </wp:inline>
        </w:drawing>
      </w:r>
    </w:p>
    <w:p w:rsidR="00E3092C" w:rsidRDefault="00E3092C">
      <w:pPr>
        <w:tabs>
          <w:tab w:val="left" w:pos="709"/>
        </w:tabs>
        <w:ind w:firstLine="0"/>
        <w:rPr>
          <w:noProof/>
        </w:rPr>
      </w:pPr>
    </w:p>
    <w:p w:rsidR="00E3092C" w:rsidRDefault="00E3092C">
      <w:pPr>
        <w:tabs>
          <w:tab w:val="left" w:pos="709"/>
        </w:tabs>
        <w:ind w:firstLine="0"/>
      </w:pPr>
      <w:r>
        <w:rPr>
          <w:noProof/>
        </w:rPr>
        <w:drawing>
          <wp:inline distT="0" distB="0" distL="0" distR="0" wp14:anchorId="1F5E67E0" wp14:editId="03C3BB78">
            <wp:extent cx="5448300" cy="3976641"/>
            <wp:effectExtent l="0" t="0" r="0" b="508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0085" t="8914"/>
                    <a:stretch/>
                  </pic:blipFill>
                  <pic:spPr bwMode="auto">
                    <a:xfrm>
                      <a:off x="0" y="0"/>
                      <a:ext cx="5450150" cy="3977991"/>
                    </a:xfrm>
                    <a:prstGeom prst="rect">
                      <a:avLst/>
                    </a:prstGeom>
                    <a:ln>
                      <a:noFill/>
                    </a:ln>
                    <a:extLst>
                      <a:ext uri="{53640926-AAD7-44D8-BBD7-CCE9431645EC}">
                        <a14:shadowObscured xmlns:a14="http://schemas.microsoft.com/office/drawing/2010/main"/>
                      </a:ext>
                    </a:extLst>
                  </pic:spPr>
                </pic:pic>
              </a:graphicData>
            </a:graphic>
          </wp:inline>
        </w:drawing>
      </w: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7E47A3" w:rsidRDefault="007E47A3">
      <w:pPr>
        <w:tabs>
          <w:tab w:val="left" w:pos="709"/>
        </w:tabs>
        <w:ind w:firstLine="0"/>
      </w:pPr>
    </w:p>
    <w:p w:rsidR="00C51E75" w:rsidRDefault="00C51E75">
      <w:pPr>
        <w:tabs>
          <w:tab w:val="left" w:pos="709"/>
        </w:tabs>
        <w:ind w:firstLine="0"/>
      </w:pPr>
    </w:p>
    <w:p w:rsidR="007E47A3" w:rsidRPr="007E47A3" w:rsidRDefault="00E3092C">
      <w:pPr>
        <w:tabs>
          <w:tab w:val="left" w:pos="709"/>
        </w:tabs>
        <w:ind w:firstLine="0"/>
        <w:rPr>
          <w:b/>
        </w:rPr>
      </w:pPr>
      <w:r w:rsidRPr="007E47A3">
        <w:rPr>
          <w:b/>
        </w:rPr>
        <w:lastRenderedPageBreak/>
        <w:t>Tela de Login:</w:t>
      </w:r>
    </w:p>
    <w:p w:rsidR="00C51E75" w:rsidRDefault="007E47A3">
      <w:pPr>
        <w:tabs>
          <w:tab w:val="left" w:pos="709"/>
        </w:tabs>
        <w:ind w:firstLine="0"/>
      </w:pPr>
      <w:r>
        <w:rPr>
          <w:noProof/>
        </w:rPr>
        <w:drawing>
          <wp:inline distT="0" distB="0" distL="0" distR="0" wp14:anchorId="2F644C73" wp14:editId="35D593A5">
            <wp:extent cx="5533617" cy="29432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427" t="22341" r="-3" b="11734"/>
                    <a:stretch/>
                  </pic:blipFill>
                  <pic:spPr bwMode="auto">
                    <a:xfrm>
                      <a:off x="0" y="0"/>
                      <a:ext cx="5535903" cy="2944441"/>
                    </a:xfrm>
                    <a:prstGeom prst="rect">
                      <a:avLst/>
                    </a:prstGeom>
                    <a:ln>
                      <a:noFill/>
                    </a:ln>
                    <a:extLst>
                      <a:ext uri="{53640926-AAD7-44D8-BBD7-CCE9431645EC}">
                        <a14:shadowObscured xmlns:a14="http://schemas.microsoft.com/office/drawing/2010/main"/>
                      </a:ext>
                    </a:extLst>
                  </pic:spPr>
                </pic:pic>
              </a:graphicData>
            </a:graphic>
          </wp:inline>
        </w:drawing>
      </w:r>
    </w:p>
    <w:p w:rsidR="00C83675" w:rsidRPr="007E47A3" w:rsidRDefault="00C83675">
      <w:pPr>
        <w:tabs>
          <w:tab w:val="left" w:pos="709"/>
        </w:tabs>
        <w:ind w:firstLine="0"/>
      </w:pPr>
    </w:p>
    <w:p w:rsidR="007E47A3" w:rsidRPr="00C83675" w:rsidRDefault="007E47A3">
      <w:pPr>
        <w:tabs>
          <w:tab w:val="left" w:pos="709"/>
        </w:tabs>
        <w:ind w:firstLine="0"/>
        <w:rPr>
          <w:b/>
        </w:rPr>
      </w:pPr>
      <w:r w:rsidRPr="007E47A3">
        <w:rPr>
          <w:b/>
        </w:rPr>
        <w:t>Tela de Cadastro:</w:t>
      </w:r>
    </w:p>
    <w:p w:rsidR="007E47A3" w:rsidRPr="007E47A3" w:rsidRDefault="007E47A3">
      <w:pPr>
        <w:tabs>
          <w:tab w:val="left" w:pos="709"/>
        </w:tabs>
        <w:ind w:firstLine="0"/>
        <w:rPr>
          <w:b/>
        </w:rPr>
      </w:pPr>
      <w:r>
        <w:rPr>
          <w:noProof/>
        </w:rPr>
        <w:drawing>
          <wp:inline distT="0" distB="0" distL="0" distR="0" wp14:anchorId="45AA9EFC" wp14:editId="736906BC">
            <wp:extent cx="5534025" cy="3156866"/>
            <wp:effectExtent l="0" t="0" r="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0594" t="20375" b="9163"/>
                    <a:stretch/>
                  </pic:blipFill>
                  <pic:spPr bwMode="auto">
                    <a:xfrm>
                      <a:off x="0" y="0"/>
                      <a:ext cx="5535905" cy="3157938"/>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C51E75" w:rsidRDefault="00C51E75">
      <w:pPr>
        <w:tabs>
          <w:tab w:val="left" w:pos="709"/>
        </w:tabs>
        <w:ind w:firstLine="0"/>
      </w:pPr>
    </w:p>
    <w:p w:rsidR="007E47A3" w:rsidRDefault="007E47A3">
      <w:pPr>
        <w:tabs>
          <w:tab w:val="left" w:pos="709"/>
        </w:tabs>
        <w:ind w:firstLine="0"/>
      </w:pPr>
    </w:p>
    <w:p w:rsidR="007E47A3" w:rsidRDefault="00896457">
      <w:pPr>
        <w:tabs>
          <w:tab w:val="left" w:pos="709"/>
        </w:tabs>
        <w:ind w:firstLine="0"/>
        <w:rPr>
          <w:b/>
        </w:rPr>
      </w:pPr>
      <w:r w:rsidRPr="00896457">
        <w:rPr>
          <w:b/>
        </w:rPr>
        <w:lastRenderedPageBreak/>
        <w:t xml:space="preserve">Tela Inicial com Cliente logado: </w:t>
      </w:r>
    </w:p>
    <w:p w:rsidR="00896457" w:rsidRDefault="00896457">
      <w:pPr>
        <w:tabs>
          <w:tab w:val="left" w:pos="709"/>
        </w:tabs>
        <w:ind w:firstLine="0"/>
        <w:rPr>
          <w:noProof/>
        </w:rPr>
      </w:pPr>
    </w:p>
    <w:p w:rsidR="00C51E75" w:rsidRPr="00896457" w:rsidRDefault="00896457">
      <w:pPr>
        <w:tabs>
          <w:tab w:val="left" w:pos="709"/>
        </w:tabs>
        <w:ind w:firstLine="0"/>
        <w:rPr>
          <w:b/>
        </w:rPr>
      </w:pPr>
      <w:r>
        <w:rPr>
          <w:noProof/>
        </w:rPr>
        <w:drawing>
          <wp:inline distT="0" distB="0" distL="0" distR="0" wp14:anchorId="70BC2982" wp14:editId="009C8AC6">
            <wp:extent cx="5476875" cy="406239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0424" t="8065"/>
                    <a:stretch/>
                  </pic:blipFill>
                  <pic:spPr bwMode="auto">
                    <a:xfrm>
                      <a:off x="0" y="0"/>
                      <a:ext cx="5483517" cy="4067318"/>
                    </a:xfrm>
                    <a:prstGeom prst="rect">
                      <a:avLst/>
                    </a:prstGeom>
                    <a:ln>
                      <a:noFill/>
                    </a:ln>
                    <a:extLst>
                      <a:ext uri="{53640926-AAD7-44D8-BBD7-CCE9431645EC}">
                        <a14:shadowObscured xmlns:a14="http://schemas.microsoft.com/office/drawing/2010/main"/>
                      </a:ext>
                    </a:extLst>
                  </pic:spPr>
                </pic:pic>
              </a:graphicData>
            </a:graphic>
          </wp:inline>
        </w:drawing>
      </w:r>
    </w:p>
    <w:p w:rsidR="00896457" w:rsidRPr="00896457" w:rsidRDefault="00896457">
      <w:pPr>
        <w:tabs>
          <w:tab w:val="left" w:pos="709"/>
        </w:tabs>
        <w:ind w:firstLine="0"/>
        <w:rPr>
          <w:b/>
        </w:rPr>
      </w:pPr>
      <w:r w:rsidRPr="00896457">
        <w:rPr>
          <w:b/>
        </w:rPr>
        <w:t>Tela de Perfil do Cliente:</w:t>
      </w:r>
    </w:p>
    <w:p w:rsidR="00C51E75" w:rsidRDefault="00896457">
      <w:pPr>
        <w:tabs>
          <w:tab w:val="left" w:pos="709"/>
        </w:tabs>
        <w:ind w:firstLine="0"/>
      </w:pPr>
      <w:r>
        <w:rPr>
          <w:noProof/>
        </w:rPr>
        <w:drawing>
          <wp:inline distT="0" distB="0" distL="0" distR="0" wp14:anchorId="378ABA3C" wp14:editId="017A973E">
            <wp:extent cx="5305425" cy="295948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0085" t="8914" b="21472"/>
                    <a:stretch/>
                  </pic:blipFill>
                  <pic:spPr bwMode="auto">
                    <a:xfrm>
                      <a:off x="0" y="0"/>
                      <a:ext cx="5308773" cy="2961355"/>
                    </a:xfrm>
                    <a:prstGeom prst="rect">
                      <a:avLst/>
                    </a:prstGeom>
                    <a:ln>
                      <a:noFill/>
                    </a:ln>
                    <a:extLst>
                      <a:ext uri="{53640926-AAD7-44D8-BBD7-CCE9431645EC}">
                        <a14:shadowObscured xmlns:a14="http://schemas.microsoft.com/office/drawing/2010/main"/>
                      </a:ext>
                    </a:extLst>
                  </pic:spPr>
                </pic:pic>
              </a:graphicData>
            </a:graphic>
          </wp:inline>
        </w:drawing>
      </w:r>
    </w:p>
    <w:p w:rsidR="00896457" w:rsidRPr="00896457" w:rsidRDefault="00896457">
      <w:pPr>
        <w:tabs>
          <w:tab w:val="left" w:pos="709"/>
        </w:tabs>
        <w:ind w:firstLine="0"/>
        <w:rPr>
          <w:b/>
        </w:rPr>
      </w:pPr>
      <w:r w:rsidRPr="00896457">
        <w:rPr>
          <w:b/>
        </w:rPr>
        <w:lastRenderedPageBreak/>
        <w:t>Carrinho de compras:</w:t>
      </w:r>
    </w:p>
    <w:p w:rsidR="00C51E75" w:rsidRPr="00896457" w:rsidRDefault="00896457">
      <w:pPr>
        <w:tabs>
          <w:tab w:val="left" w:pos="709"/>
        </w:tabs>
        <w:ind w:firstLine="0"/>
        <w:rPr>
          <w:b/>
        </w:rPr>
      </w:pPr>
      <w:r>
        <w:rPr>
          <w:noProof/>
        </w:rPr>
        <w:drawing>
          <wp:inline distT="0" distB="0" distL="0" distR="0" wp14:anchorId="788E01E4" wp14:editId="64CCB5CE">
            <wp:extent cx="5400675" cy="3905141"/>
            <wp:effectExtent l="0" t="0" r="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085" t="9763"/>
                    <a:stretch/>
                  </pic:blipFill>
                  <pic:spPr bwMode="auto">
                    <a:xfrm>
                      <a:off x="0" y="0"/>
                      <a:ext cx="5402509" cy="3906467"/>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896457">
      <w:pPr>
        <w:tabs>
          <w:tab w:val="left" w:pos="709"/>
        </w:tabs>
        <w:ind w:firstLine="0"/>
        <w:rPr>
          <w:b/>
        </w:rPr>
      </w:pPr>
      <w:r w:rsidRPr="00896457">
        <w:rPr>
          <w:b/>
        </w:rPr>
        <w:t>Dashboard do Administrador:</w:t>
      </w:r>
    </w:p>
    <w:p w:rsidR="00896457" w:rsidRDefault="00896457">
      <w:pPr>
        <w:tabs>
          <w:tab w:val="left" w:pos="709"/>
        </w:tabs>
        <w:ind w:firstLine="0"/>
        <w:rPr>
          <w:noProof/>
        </w:rPr>
      </w:pPr>
    </w:p>
    <w:p w:rsidR="00896457" w:rsidRPr="00896457" w:rsidRDefault="00896457">
      <w:pPr>
        <w:tabs>
          <w:tab w:val="left" w:pos="709"/>
        </w:tabs>
        <w:ind w:firstLine="0"/>
        <w:rPr>
          <w:b/>
        </w:rPr>
      </w:pPr>
      <w:r>
        <w:rPr>
          <w:noProof/>
        </w:rPr>
        <w:drawing>
          <wp:inline distT="0" distB="0" distL="0" distR="0" wp14:anchorId="0B50EE90" wp14:editId="6349634B">
            <wp:extent cx="5286375" cy="2661292"/>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9764" r="50423" b="27839"/>
                    <a:stretch/>
                  </pic:blipFill>
                  <pic:spPr bwMode="auto">
                    <a:xfrm>
                      <a:off x="0" y="0"/>
                      <a:ext cx="5288172" cy="2662197"/>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75128" w:rsidRPr="00975128" w:rsidRDefault="00975128">
      <w:pPr>
        <w:tabs>
          <w:tab w:val="left" w:pos="709"/>
        </w:tabs>
        <w:ind w:firstLine="0"/>
        <w:rPr>
          <w:b/>
        </w:rPr>
      </w:pPr>
      <w:r>
        <w:rPr>
          <w:b/>
        </w:rPr>
        <w:lastRenderedPageBreak/>
        <w:t>Cadastrar Produto:</w:t>
      </w:r>
    </w:p>
    <w:p w:rsidR="00C51E75" w:rsidRDefault="00975128">
      <w:pPr>
        <w:tabs>
          <w:tab w:val="left" w:pos="709"/>
        </w:tabs>
        <w:ind w:firstLine="0"/>
      </w:pPr>
      <w:r>
        <w:rPr>
          <w:noProof/>
        </w:rPr>
        <w:drawing>
          <wp:inline distT="0" distB="0" distL="0" distR="0" wp14:anchorId="7DB91416" wp14:editId="2B5023EC">
            <wp:extent cx="5494917" cy="34766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0424" t="9763" b="11816"/>
                    <a:stretch/>
                  </pic:blipFill>
                  <pic:spPr bwMode="auto">
                    <a:xfrm>
                      <a:off x="0" y="0"/>
                      <a:ext cx="5507445" cy="3484552"/>
                    </a:xfrm>
                    <a:prstGeom prst="rect">
                      <a:avLst/>
                    </a:prstGeom>
                    <a:ln>
                      <a:noFill/>
                    </a:ln>
                    <a:extLst>
                      <a:ext uri="{53640926-AAD7-44D8-BBD7-CCE9431645EC}">
                        <a14:shadowObscured xmlns:a14="http://schemas.microsoft.com/office/drawing/2010/main"/>
                      </a:ext>
                    </a:extLst>
                  </pic:spPr>
                </pic:pic>
              </a:graphicData>
            </a:graphic>
          </wp:inline>
        </w:drawing>
      </w:r>
    </w:p>
    <w:p w:rsidR="00975128" w:rsidRPr="00975128" w:rsidRDefault="00975128">
      <w:pPr>
        <w:tabs>
          <w:tab w:val="left" w:pos="709"/>
        </w:tabs>
        <w:ind w:firstLine="0"/>
        <w:rPr>
          <w:b/>
        </w:rPr>
      </w:pPr>
      <w:r w:rsidRPr="00975128">
        <w:rPr>
          <w:b/>
        </w:rPr>
        <w:t xml:space="preserve">Listar Produtos: </w:t>
      </w:r>
    </w:p>
    <w:p w:rsidR="00975128" w:rsidRDefault="00975128">
      <w:pPr>
        <w:tabs>
          <w:tab w:val="left" w:pos="709"/>
        </w:tabs>
        <w:ind w:firstLine="0"/>
        <w:rPr>
          <w:noProof/>
        </w:rPr>
      </w:pPr>
    </w:p>
    <w:p w:rsidR="00C51E75" w:rsidRDefault="00975128">
      <w:pPr>
        <w:tabs>
          <w:tab w:val="left" w:pos="709"/>
        </w:tabs>
        <w:ind w:firstLine="0"/>
      </w:pPr>
      <w:r>
        <w:rPr>
          <w:noProof/>
        </w:rPr>
        <w:drawing>
          <wp:inline distT="0" distB="0" distL="0" distR="0" wp14:anchorId="5C659478" wp14:editId="3BB8176C">
            <wp:extent cx="5495925" cy="3059586"/>
            <wp:effectExtent l="0" t="0" r="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0594" t="8490" b="22746"/>
                    <a:stretch/>
                  </pic:blipFill>
                  <pic:spPr bwMode="auto">
                    <a:xfrm>
                      <a:off x="0" y="0"/>
                      <a:ext cx="5497792" cy="3060625"/>
                    </a:xfrm>
                    <a:prstGeom prst="rect">
                      <a:avLst/>
                    </a:prstGeom>
                    <a:ln>
                      <a:noFill/>
                    </a:ln>
                    <a:extLst>
                      <a:ext uri="{53640926-AAD7-44D8-BBD7-CCE9431645EC}">
                        <a14:shadowObscured xmlns:a14="http://schemas.microsoft.com/office/drawing/2010/main"/>
                      </a:ext>
                    </a:extLst>
                  </pic:spPr>
                </pic:pic>
              </a:graphicData>
            </a:graphic>
          </wp:inline>
        </w:drawing>
      </w:r>
    </w:p>
    <w:p w:rsidR="00975128" w:rsidRDefault="00975128">
      <w:pPr>
        <w:tabs>
          <w:tab w:val="left" w:pos="709"/>
        </w:tabs>
        <w:ind w:firstLine="0"/>
      </w:pPr>
    </w:p>
    <w:p w:rsidR="00975128" w:rsidRPr="00975128" w:rsidRDefault="00975128">
      <w:pPr>
        <w:tabs>
          <w:tab w:val="left" w:pos="709"/>
        </w:tabs>
        <w:ind w:firstLine="0"/>
        <w:rPr>
          <w:b/>
        </w:rPr>
      </w:pPr>
      <w:r w:rsidRPr="00975128">
        <w:rPr>
          <w:b/>
        </w:rPr>
        <w:lastRenderedPageBreak/>
        <w:t>Listar Clientes:</w:t>
      </w:r>
    </w:p>
    <w:p w:rsidR="00975128" w:rsidRDefault="00975128">
      <w:pPr>
        <w:tabs>
          <w:tab w:val="left" w:pos="709"/>
        </w:tabs>
        <w:ind w:firstLine="0"/>
        <w:rPr>
          <w:noProof/>
        </w:rPr>
      </w:pPr>
    </w:p>
    <w:p w:rsidR="00975128" w:rsidRDefault="00975128">
      <w:pPr>
        <w:tabs>
          <w:tab w:val="left" w:pos="709"/>
        </w:tabs>
        <w:ind w:firstLine="0"/>
        <w:rPr>
          <w:noProof/>
        </w:rPr>
      </w:pPr>
    </w:p>
    <w:p w:rsidR="00975128" w:rsidRDefault="00975128">
      <w:pPr>
        <w:tabs>
          <w:tab w:val="left" w:pos="709"/>
        </w:tabs>
        <w:ind w:firstLine="0"/>
      </w:pPr>
      <w:r>
        <w:rPr>
          <w:noProof/>
        </w:rPr>
        <w:drawing>
          <wp:inline distT="0" distB="0" distL="0" distR="0" wp14:anchorId="23C88EF5" wp14:editId="2268EC13">
            <wp:extent cx="5153025" cy="296016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052" t="9338" b="18926"/>
                    <a:stretch/>
                  </pic:blipFill>
                  <pic:spPr bwMode="auto">
                    <a:xfrm>
                      <a:off x="0" y="0"/>
                      <a:ext cx="5154776" cy="2961172"/>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75128" w:rsidRPr="00975128" w:rsidRDefault="00975128">
      <w:pPr>
        <w:tabs>
          <w:tab w:val="left" w:pos="709"/>
        </w:tabs>
        <w:ind w:firstLine="0"/>
        <w:rPr>
          <w:b/>
        </w:rPr>
      </w:pPr>
      <w:r w:rsidRPr="00975128">
        <w:rPr>
          <w:b/>
        </w:rPr>
        <w:t>Cadastrar Administradores:</w:t>
      </w:r>
    </w:p>
    <w:p w:rsidR="00975128" w:rsidRDefault="00975128">
      <w:pPr>
        <w:tabs>
          <w:tab w:val="left" w:pos="709"/>
        </w:tabs>
        <w:ind w:firstLine="0"/>
      </w:pPr>
      <w:r>
        <w:rPr>
          <w:noProof/>
        </w:rPr>
        <w:drawing>
          <wp:inline distT="0" distB="0" distL="0" distR="0" wp14:anchorId="55FA6277" wp14:editId="1BC25693">
            <wp:extent cx="5153025" cy="3183269"/>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0255" t="15281" b="7889"/>
                    <a:stretch/>
                  </pic:blipFill>
                  <pic:spPr bwMode="auto">
                    <a:xfrm>
                      <a:off x="0" y="0"/>
                      <a:ext cx="5154777" cy="3184351"/>
                    </a:xfrm>
                    <a:prstGeom prst="rect">
                      <a:avLst/>
                    </a:prstGeom>
                    <a:ln>
                      <a:noFill/>
                    </a:ln>
                    <a:extLst>
                      <a:ext uri="{53640926-AAD7-44D8-BBD7-CCE9431645EC}">
                        <a14:shadowObscured xmlns:a14="http://schemas.microsoft.com/office/drawing/2010/main"/>
                      </a:ext>
                    </a:extLst>
                  </pic:spPr>
                </pic:pic>
              </a:graphicData>
            </a:graphic>
          </wp:inline>
        </w:drawing>
      </w:r>
    </w:p>
    <w:p w:rsidR="00C51E75" w:rsidRDefault="00C51E75">
      <w:pPr>
        <w:tabs>
          <w:tab w:val="left" w:pos="709"/>
        </w:tabs>
        <w:ind w:firstLine="0"/>
      </w:pPr>
    </w:p>
    <w:p w:rsidR="00975128" w:rsidRPr="00975128" w:rsidRDefault="00975128">
      <w:pPr>
        <w:tabs>
          <w:tab w:val="left" w:pos="709"/>
        </w:tabs>
        <w:ind w:firstLine="0"/>
        <w:rPr>
          <w:b/>
        </w:rPr>
      </w:pPr>
      <w:r w:rsidRPr="00975128">
        <w:rPr>
          <w:b/>
        </w:rPr>
        <w:lastRenderedPageBreak/>
        <w:t>Listar Adiministradores:</w:t>
      </w:r>
    </w:p>
    <w:p w:rsidR="00975128" w:rsidRDefault="00975128">
      <w:pPr>
        <w:tabs>
          <w:tab w:val="left" w:pos="709"/>
        </w:tabs>
        <w:ind w:firstLine="0"/>
      </w:pPr>
      <w:r>
        <w:rPr>
          <w:noProof/>
        </w:rPr>
        <w:drawing>
          <wp:inline distT="0" distB="0" distL="0" distR="0" wp14:anchorId="23FD5ABC" wp14:editId="60B7042D">
            <wp:extent cx="5400675" cy="3973766"/>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0255" t="8490"/>
                    <a:stretch/>
                  </pic:blipFill>
                  <pic:spPr bwMode="auto">
                    <a:xfrm>
                      <a:off x="0" y="0"/>
                      <a:ext cx="5402510" cy="3975116"/>
                    </a:xfrm>
                    <a:prstGeom prst="rect">
                      <a:avLst/>
                    </a:prstGeom>
                    <a:ln>
                      <a:noFill/>
                    </a:ln>
                    <a:extLst>
                      <a:ext uri="{53640926-AAD7-44D8-BBD7-CCE9431645EC}">
                        <a14:shadowObscured xmlns:a14="http://schemas.microsoft.com/office/drawing/2010/main"/>
                      </a:ext>
                    </a:extLst>
                  </pic:spPr>
                </pic:pic>
              </a:graphicData>
            </a:graphic>
          </wp:inline>
        </w:drawing>
      </w:r>
    </w:p>
    <w:p w:rsidR="00C51E75" w:rsidRPr="00975128" w:rsidRDefault="00C51E75">
      <w:pPr>
        <w:tabs>
          <w:tab w:val="left" w:pos="709"/>
        </w:tabs>
        <w:ind w:firstLine="0"/>
        <w:rPr>
          <w:b/>
        </w:rPr>
      </w:pPr>
    </w:p>
    <w:p w:rsidR="00975128" w:rsidRPr="00975128" w:rsidRDefault="00975128">
      <w:pPr>
        <w:tabs>
          <w:tab w:val="left" w:pos="709"/>
        </w:tabs>
        <w:ind w:firstLine="0"/>
        <w:rPr>
          <w:b/>
        </w:rPr>
      </w:pPr>
      <w:r>
        <w:rPr>
          <w:b/>
        </w:rPr>
        <w:t>Editar Endereço:</w:t>
      </w:r>
    </w:p>
    <w:p w:rsidR="00C51E75" w:rsidRDefault="00975128">
      <w:pPr>
        <w:tabs>
          <w:tab w:val="left" w:pos="709"/>
        </w:tabs>
        <w:ind w:firstLine="0"/>
      </w:pPr>
      <w:r>
        <w:rPr>
          <w:noProof/>
        </w:rPr>
        <w:drawing>
          <wp:inline distT="0" distB="0" distL="0" distR="0" wp14:anchorId="457D15DA" wp14:editId="5AAAD84B">
            <wp:extent cx="5505450" cy="306489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0594" t="8490" b="22746"/>
                    <a:stretch/>
                  </pic:blipFill>
                  <pic:spPr bwMode="auto">
                    <a:xfrm>
                      <a:off x="0" y="0"/>
                      <a:ext cx="5507320" cy="3065931"/>
                    </a:xfrm>
                    <a:prstGeom prst="rect">
                      <a:avLst/>
                    </a:prstGeom>
                    <a:ln>
                      <a:noFill/>
                    </a:ln>
                    <a:extLst>
                      <a:ext uri="{53640926-AAD7-44D8-BBD7-CCE9431645EC}">
                        <a14:shadowObscured xmlns:a14="http://schemas.microsoft.com/office/drawing/2010/main"/>
                      </a:ext>
                    </a:extLst>
                  </pic:spPr>
                </pic:pic>
              </a:graphicData>
            </a:graphic>
          </wp:inline>
        </w:drawing>
      </w:r>
      <w:bookmarkStart w:id="28" w:name="_GoBack"/>
      <w:bookmarkEnd w:id="28"/>
    </w:p>
    <w:p w:rsidR="00C51E75" w:rsidRDefault="00AE36CD">
      <w:pPr>
        <w:pStyle w:val="Ttulo1"/>
        <w:numPr>
          <w:ilvl w:val="0"/>
          <w:numId w:val="3"/>
        </w:numPr>
        <w:spacing w:line="360" w:lineRule="auto"/>
        <w:ind w:left="0" w:firstLine="0"/>
      </w:pPr>
      <w:r>
        <w:lastRenderedPageBreak/>
        <w:t xml:space="preserve"> </w:t>
      </w:r>
      <w:bookmarkStart w:id="29" w:name="_Toc119164385"/>
      <w:r>
        <w:t>Conclusão</w:t>
      </w:r>
      <w:bookmarkEnd w:id="29"/>
    </w:p>
    <w:p w:rsidR="00C51E75" w:rsidRDefault="00C51E75">
      <w:pPr>
        <w:spacing w:line="360" w:lineRule="auto"/>
        <w:ind w:left="709" w:firstLine="0"/>
      </w:pPr>
      <w:bookmarkStart w:id="30" w:name="_heading=h.qsh70q"/>
      <w:bookmarkEnd w:id="30"/>
    </w:p>
    <w:p w:rsidR="00C51E75" w:rsidRDefault="00AE36CD">
      <w:pPr>
        <w:ind w:left="709" w:firstLine="0"/>
      </w:pPr>
      <w:r>
        <w:t>Fica claro, portanto, que a falta de inclusão tecnológica é um dos fatores que mais afetam os estabelecimentos de fast food, como a cafeteria CoffeWay, tornando-os menos competitivos no mercado atual. Este é um problema que afeta não apenas os e</w:t>
      </w:r>
      <w:r>
        <w:t>mpresários, mas também os consumidores, uma vez que a sociedade moderna exige conveniência e agilidade em suas refeições. O setor de fast food, incluindo nossa cafeteria CoffeWay, depende cada vez mais da tecnologia para atender às demandas dos clientes, e</w:t>
      </w:r>
      <w:r>
        <w:t xml:space="preserve"> este projeto foi desenvolvido com o objetivo de proporcionar uma solução intuitiva e de fácil acesso para superar esses desafios.</w:t>
      </w:r>
    </w:p>
    <w:p w:rsidR="00C51E75" w:rsidRDefault="00AE36CD">
      <w:pPr>
        <w:ind w:left="709" w:firstLine="0"/>
      </w:pPr>
      <w:r>
        <w:t>Este projeto alcançou todas as metas inicialmente propostas, abrangendo todas as disciplinas técnicas envolvidas no desenvol</w:t>
      </w:r>
      <w:r>
        <w:t>vimento de um sistema de pedidos online</w:t>
      </w:r>
      <w:r>
        <w:t>. O sistema foi projetado especificamente para a CoffeWay, visando ser rápido, simples e dinâmico, características essenciais para atender às necessidades do nosso público-alvo, que busca conve</w:t>
      </w:r>
      <w:r>
        <w:t>niência e rapidez em suas refeições.</w:t>
      </w:r>
    </w:p>
    <w:p w:rsidR="00C51E75" w:rsidRDefault="00AE36CD">
      <w:pPr>
        <w:ind w:left="709" w:firstLine="0"/>
      </w:pPr>
      <w:r>
        <w:t>É importante destacar que esta é uma versão inicial do sistema de pedidos online para a CoffeWay, e há espaço para melhorias contínuas e refinamentos. Com tempo e dedicação, o sistema pode crescer e se tornar uma aplic</w:t>
      </w:r>
      <w:r>
        <w:t xml:space="preserve">ação reconhecida na comunidade de amantes de </w:t>
      </w:r>
      <w:r w:rsidR="00081F17">
        <w:t>lanches</w:t>
      </w:r>
      <w:r>
        <w:t xml:space="preserve"> e café. A adaptação à era digital é fundamental para a sobrevivência e sucesso de estabelecimentos de fast food, como a CoffeWay, e este projeto é um passo importante nessa direção.</w:t>
      </w:r>
    </w:p>
    <w:p w:rsidR="00C51E75" w:rsidRDefault="00AE36CD">
      <w:pPr>
        <w:ind w:left="709" w:firstLine="0"/>
      </w:pPr>
      <w:r>
        <w:lastRenderedPageBreak/>
        <w:t>Assim, o sistem</w:t>
      </w:r>
      <w:r>
        <w:t>a de pedidos online para a CoffeWay tem o potencial de melhorar a experiência do cliente, aumentar a eficiência operacional e contribuir para a sustentabilidade dos nossos negócios</w:t>
      </w:r>
      <w:r>
        <w:t>. À medida que a tecnologia continua a evoluir, é esse</w:t>
      </w:r>
      <w:r>
        <w:t>ncial que a CoffeWay e outras empresas se adaptem e aproveitem as oportunidades que ela oferece para prosperar no mercado em constante mudança.</w:t>
      </w:r>
    </w:p>
    <w:p w:rsidR="00C51E75" w:rsidRDefault="00AE36CD">
      <w:pPr>
        <w:pStyle w:val="Ttulo1"/>
        <w:numPr>
          <w:ilvl w:val="0"/>
          <w:numId w:val="3"/>
        </w:numPr>
        <w:ind w:left="0" w:firstLine="0"/>
      </w:pPr>
      <w:bookmarkStart w:id="31" w:name="_Toc119164386"/>
      <w:r>
        <w:lastRenderedPageBreak/>
        <w:t>REFERÊNCIAS</w:t>
      </w:r>
      <w:bookmarkEnd w:id="31"/>
    </w:p>
    <w:p w:rsidR="00C51E75" w:rsidRDefault="00C51E75">
      <w:pPr>
        <w:spacing w:line="360" w:lineRule="auto"/>
        <w:ind w:firstLine="0"/>
        <w:jc w:val="left"/>
        <w:rPr>
          <w:color w:val="000000"/>
          <w:sz w:val="22"/>
          <w:szCs w:val="22"/>
        </w:rPr>
      </w:pPr>
    </w:p>
    <w:p w:rsidR="00C51E75" w:rsidRDefault="00AE36CD">
      <w:pPr>
        <w:spacing w:line="240" w:lineRule="auto"/>
        <w:ind w:firstLine="0"/>
        <w:jc w:val="left"/>
        <w:rPr>
          <w:color w:val="000000" w:themeColor="text1"/>
        </w:rPr>
      </w:pPr>
      <w:r>
        <w:rPr>
          <w:color w:val="000000" w:themeColor="text1"/>
        </w:rPr>
        <w:t xml:space="preserve">AZEVEDO, Debora. Revisão de literatura, referencial teórico, fundamentação teórica e framework </w:t>
      </w:r>
      <w:r>
        <w:rPr>
          <w:color w:val="000000" w:themeColor="text1"/>
        </w:rPr>
        <w:t>conceitual em pesquisa–diferenças e propósitos. Recuperado en: https://www. academia. edu/28212714/Revis% C3% A3o_de_Literatura_Referencial_Te% C3% B3rico_Fundamenta% C3% A7% C3% A3o_Te% C3% B3rica_e_Framework_Conceitual_em_Pesquisa_diferen% C3% A7as_e_pro</w:t>
      </w:r>
      <w:r>
        <w:rPr>
          <w:color w:val="000000" w:themeColor="text1"/>
        </w:rPr>
        <w:t>p% C3% B3sitos, 2016.</w:t>
      </w:r>
    </w:p>
    <w:p w:rsidR="00C51E75" w:rsidRDefault="00C51E75">
      <w:pPr>
        <w:spacing w:line="240" w:lineRule="auto"/>
        <w:ind w:firstLine="0"/>
        <w:jc w:val="left"/>
        <w:rPr>
          <w:color w:val="000000" w:themeColor="text1"/>
        </w:rPr>
      </w:pPr>
    </w:p>
    <w:p w:rsidR="00C51E75" w:rsidRDefault="00AE36CD">
      <w:pPr>
        <w:spacing w:line="240" w:lineRule="auto"/>
        <w:ind w:firstLine="0"/>
        <w:jc w:val="left"/>
        <w:rPr>
          <w:color w:val="000000" w:themeColor="text1"/>
        </w:rPr>
      </w:pPr>
      <w:r>
        <w:rPr>
          <w:color w:val="000000" w:themeColor="text1"/>
          <w:lang w:val="en-US"/>
        </w:rPr>
        <w:t xml:space="preserve">RIDLEY, D. The Literature Review: A Step-by-step Guide for Students. </w:t>
      </w:r>
      <w:r>
        <w:rPr>
          <w:color w:val="000000" w:themeColor="text1"/>
        </w:rPr>
        <w:t xml:space="preserve">London: Sage, 2008. </w:t>
      </w:r>
    </w:p>
    <w:p w:rsidR="00C51E75" w:rsidRDefault="00C51E75">
      <w:pPr>
        <w:spacing w:line="240" w:lineRule="auto"/>
        <w:ind w:firstLine="0"/>
        <w:jc w:val="left"/>
        <w:rPr>
          <w:color w:val="000000" w:themeColor="text1"/>
        </w:rPr>
      </w:pPr>
    </w:p>
    <w:p w:rsidR="00C51E75" w:rsidRDefault="00AE36CD">
      <w:pPr>
        <w:widowControl/>
        <w:spacing w:line="240" w:lineRule="auto"/>
        <w:ind w:firstLine="0"/>
        <w:jc w:val="left"/>
        <w:rPr>
          <w:color w:val="000000" w:themeColor="text1"/>
        </w:rPr>
      </w:pPr>
      <w:r>
        <w:rPr>
          <w:rFonts w:eastAsia="SimSun"/>
          <w:color w:val="000000" w:themeColor="text1"/>
          <w:shd w:val="clear" w:color="auto" w:fill="FFFFFF"/>
          <w:lang w:eastAsia="zh-CN" w:bidi="ar"/>
        </w:rPr>
        <w:t>MIOTTO, Aderlan et al. PALITÃO O Pão de Queijo Rapidão.</w:t>
      </w:r>
    </w:p>
    <w:p w:rsidR="00C51E75" w:rsidRDefault="00C51E75">
      <w:pPr>
        <w:widowControl/>
        <w:spacing w:line="240" w:lineRule="auto"/>
        <w:ind w:firstLine="0"/>
        <w:jc w:val="left"/>
        <w:rPr>
          <w:rFonts w:eastAsia="SimSun"/>
          <w:color w:val="000000" w:themeColor="text1"/>
          <w:highlight w:val="white"/>
          <w:lang w:eastAsia="zh-CN" w:bidi="ar"/>
        </w:rPr>
      </w:pPr>
    </w:p>
    <w:p w:rsidR="00C51E75" w:rsidRDefault="00AE36CD">
      <w:pPr>
        <w:widowControl/>
        <w:spacing w:line="240" w:lineRule="auto"/>
        <w:ind w:firstLine="0"/>
        <w:jc w:val="left"/>
        <w:rPr>
          <w:color w:val="000000" w:themeColor="text1"/>
        </w:rPr>
      </w:pPr>
      <w:r>
        <w:rPr>
          <w:rFonts w:eastAsia="SimSun"/>
          <w:color w:val="000000" w:themeColor="text1"/>
          <w:shd w:val="clear" w:color="auto" w:fill="FFFFFF"/>
          <w:lang w:eastAsia="zh-CN" w:bidi="ar"/>
        </w:rPr>
        <w:t>MARTINS, Ana Luiza. História do café. Editora contexto, 2012.</w:t>
      </w:r>
    </w:p>
    <w:p w:rsidR="00C51E75" w:rsidRDefault="00C51E75">
      <w:pPr>
        <w:widowControl/>
        <w:spacing w:line="240" w:lineRule="auto"/>
        <w:ind w:firstLine="0"/>
        <w:jc w:val="left"/>
        <w:rPr>
          <w:rFonts w:eastAsia="SimSun"/>
          <w:color w:val="000000" w:themeColor="text1"/>
          <w:highlight w:val="white"/>
          <w:lang w:eastAsia="zh-CN" w:bidi="ar"/>
        </w:rPr>
      </w:pPr>
    </w:p>
    <w:p w:rsidR="00C51E75" w:rsidRDefault="00AE36CD">
      <w:pPr>
        <w:widowControl/>
        <w:spacing w:line="240" w:lineRule="auto"/>
        <w:ind w:firstLine="0"/>
        <w:jc w:val="left"/>
        <w:rPr>
          <w:color w:val="000000" w:themeColor="text1"/>
        </w:rPr>
      </w:pPr>
      <w:r>
        <w:rPr>
          <w:rFonts w:eastAsia="SimSun"/>
          <w:color w:val="000000" w:themeColor="text1"/>
          <w:shd w:val="clear" w:color="auto" w:fill="FFFFFF"/>
          <w:lang w:eastAsia="zh-CN" w:bidi="ar"/>
        </w:rPr>
        <w:t xml:space="preserve">OLIVEIRA MOREIRA, </w:t>
      </w:r>
      <w:r>
        <w:rPr>
          <w:rFonts w:eastAsia="SimSun"/>
          <w:color w:val="000000" w:themeColor="text1"/>
          <w:shd w:val="clear" w:color="auto" w:fill="FFFFFF"/>
          <w:lang w:eastAsia="zh-CN" w:bidi="ar"/>
        </w:rPr>
        <w:t>Fabrício. Plano de negócios em administração: viabilidade de implantação de cafeteria premium. 2021.</w:t>
      </w:r>
    </w:p>
    <w:p w:rsidR="00C51E75" w:rsidRDefault="00C51E75">
      <w:pPr>
        <w:widowControl/>
        <w:spacing w:line="240" w:lineRule="auto"/>
        <w:ind w:firstLine="0"/>
        <w:jc w:val="left"/>
      </w:pPr>
    </w:p>
    <w:p w:rsidR="00C51E75" w:rsidRDefault="00AE36CD">
      <w:pPr>
        <w:widowControl/>
        <w:spacing w:line="240" w:lineRule="auto"/>
        <w:ind w:firstLine="0"/>
        <w:jc w:val="left"/>
      </w:pPr>
      <w:r>
        <w:t>ROSSETTO, Abraao Miranda; SILVA, Hugo Andrade da. Geração automática de documentação de projeto através do versionamento da documentação de sistema. 2017.</w:t>
      </w:r>
    </w:p>
    <w:p w:rsidR="00C51E75" w:rsidRDefault="00C51E75">
      <w:pPr>
        <w:widowControl/>
        <w:spacing w:line="240" w:lineRule="auto"/>
        <w:ind w:firstLine="0"/>
        <w:jc w:val="left"/>
      </w:pPr>
    </w:p>
    <w:p w:rsidR="00C51E75" w:rsidRDefault="00AE36CD">
      <w:pPr>
        <w:widowControl/>
        <w:spacing w:line="240" w:lineRule="auto"/>
        <w:ind w:firstLine="0"/>
        <w:jc w:val="left"/>
      </w:pPr>
      <w:r>
        <w:t>SOMMERVILLE, I. Engenharia de software, 8ª edição, tradução: Selma shin shimizu</w:t>
      </w:r>
    </w:p>
    <w:p w:rsidR="00C51E75" w:rsidRDefault="00AE36CD">
      <w:pPr>
        <w:widowControl/>
        <w:spacing w:line="240" w:lineRule="auto"/>
        <w:ind w:firstLine="0"/>
        <w:jc w:val="left"/>
        <w:rPr>
          <w:lang w:val="en-US"/>
        </w:rPr>
      </w:pPr>
      <w:r>
        <w:t xml:space="preserve">mel-nikoff, reginaldo arakaki, edilson de andrade barbosa. </w:t>
      </w:r>
      <w:r>
        <w:rPr>
          <w:lang w:val="en-US"/>
        </w:rPr>
        <w:t>São Paulo: Pearson</w:t>
      </w:r>
    </w:p>
    <w:p w:rsidR="00C51E75" w:rsidRDefault="00AE36CD">
      <w:pPr>
        <w:widowControl/>
        <w:spacing w:line="240" w:lineRule="auto"/>
        <w:ind w:firstLine="0"/>
        <w:jc w:val="left"/>
        <w:rPr>
          <w:lang w:val="en-US"/>
        </w:rPr>
      </w:pPr>
      <w:r>
        <w:rPr>
          <w:lang w:val="en-US"/>
        </w:rPr>
        <w:t>Addison-Wesley, v. 22, p. 103, 2007.</w:t>
      </w:r>
    </w:p>
    <w:p w:rsidR="00C51E75" w:rsidRDefault="00C51E75">
      <w:pPr>
        <w:widowControl/>
        <w:spacing w:line="240" w:lineRule="auto"/>
        <w:ind w:firstLine="0"/>
        <w:jc w:val="left"/>
        <w:rPr>
          <w:lang w:val="en-US"/>
        </w:rPr>
      </w:pPr>
    </w:p>
    <w:p w:rsidR="00C51E75" w:rsidRDefault="00AE36CD">
      <w:pPr>
        <w:widowControl/>
        <w:spacing w:line="240" w:lineRule="auto"/>
        <w:ind w:firstLine="0"/>
        <w:jc w:val="left"/>
      </w:pPr>
      <w:r>
        <w:t>MONTES, Eduardo. Diagrama de contexto. 2020. Disponível em</w:t>
      </w:r>
      <w:r>
        <w:t>: https://escritoriodeprojetos.com.br/diagrama-de-contexto. Acesso em: 27 jul. 2023.</w:t>
      </w:r>
    </w:p>
    <w:p w:rsidR="00C51E75" w:rsidRDefault="00C51E75">
      <w:pPr>
        <w:widowControl/>
        <w:spacing w:line="240" w:lineRule="auto"/>
        <w:ind w:firstLine="0"/>
        <w:jc w:val="left"/>
      </w:pPr>
    </w:p>
    <w:p w:rsidR="00C51E75" w:rsidRDefault="00AE36CD">
      <w:pPr>
        <w:widowControl/>
        <w:spacing w:line="240" w:lineRule="auto"/>
        <w:ind w:firstLine="0"/>
        <w:jc w:val="left"/>
      </w:pPr>
      <w:r>
        <w:t>SALVIATI, Maria Elisabeth. Diagrama de fluxo de dados: um novo instrumento para representação gráfica de sistemas. Revista de Biblioteconomia de Brasília, v. 10, n. 1, p.</w:t>
      </w:r>
      <w:r>
        <w:t xml:space="preserve"> 95-103, 1982.</w:t>
      </w:r>
    </w:p>
    <w:p w:rsidR="00C51E75" w:rsidRDefault="00C51E75">
      <w:pPr>
        <w:widowControl/>
        <w:spacing w:line="240" w:lineRule="auto"/>
        <w:ind w:firstLine="0"/>
        <w:jc w:val="left"/>
      </w:pPr>
    </w:p>
    <w:p w:rsidR="00C51E75" w:rsidRDefault="00AE36CD">
      <w:pPr>
        <w:widowControl/>
        <w:spacing w:line="240" w:lineRule="auto"/>
        <w:ind w:firstLine="0"/>
        <w:jc w:val="left"/>
        <w:rPr>
          <w:lang w:val="en-US"/>
        </w:rPr>
      </w:pPr>
      <w:r>
        <w:t xml:space="preserve">FRANCK, Kewry Mariobo; PEREIRA, Robson Fernandes; DANTAS FILHO, Jerônimo Vieira. Diagrama Entidade-Relacionamento: uma ferramenta para modelagem de dados conceituais em Engenharia de Software. </w:t>
      </w:r>
      <w:r>
        <w:rPr>
          <w:lang w:val="en-US"/>
        </w:rPr>
        <w:t>Research, Society and Development, v. 10, n. 8,</w:t>
      </w:r>
      <w:r>
        <w:rPr>
          <w:lang w:val="en-US"/>
        </w:rPr>
        <w:t xml:space="preserve"> p. e49510817776-e49510817776, 2021.</w:t>
      </w:r>
    </w:p>
    <w:p w:rsidR="00C51E75" w:rsidRDefault="00C51E75">
      <w:pPr>
        <w:widowControl/>
        <w:spacing w:line="240" w:lineRule="auto"/>
        <w:ind w:firstLine="0"/>
        <w:jc w:val="left"/>
        <w:rPr>
          <w:lang w:val="en-US"/>
        </w:rPr>
      </w:pPr>
    </w:p>
    <w:p w:rsidR="00C51E75" w:rsidRDefault="00AE36CD">
      <w:pPr>
        <w:widowControl/>
        <w:spacing w:line="240" w:lineRule="auto"/>
        <w:ind w:firstLine="0"/>
        <w:jc w:val="left"/>
      </w:pPr>
      <w:r>
        <w:rPr>
          <w:lang w:val="en-US"/>
        </w:rPr>
        <w:t xml:space="preserve">COSTA, Dalton. </w:t>
      </w:r>
      <w:r>
        <w:t>Um guia de como criar um dicionário de dados para a sua pesquisa. 2021. Disponível em: https://medium.com/psicodata/dicionario-de-dados-ac3ce726c34b. Acesso em: 27 jul. 2023.</w:t>
      </w:r>
    </w:p>
    <w:p w:rsidR="00C51E75" w:rsidRDefault="00C51E75">
      <w:pPr>
        <w:widowControl/>
        <w:spacing w:line="240" w:lineRule="auto"/>
        <w:ind w:firstLine="0"/>
        <w:jc w:val="left"/>
      </w:pPr>
    </w:p>
    <w:p w:rsidR="00C51E75" w:rsidRDefault="00AE36CD">
      <w:pPr>
        <w:widowControl/>
        <w:spacing w:line="240" w:lineRule="auto"/>
        <w:ind w:firstLine="0"/>
        <w:jc w:val="left"/>
      </w:pPr>
      <w:r>
        <w:t xml:space="preserve">BEZERRA, Eduardo. </w:t>
      </w:r>
      <w:r>
        <w:t>Princípios de Análise e Projeto de Sistemas com UML. Rio de Janeiro: Elsevier, 2007.</w:t>
      </w:r>
    </w:p>
    <w:p w:rsidR="00C51E75" w:rsidRDefault="00C51E75">
      <w:pPr>
        <w:widowControl/>
        <w:spacing w:line="240" w:lineRule="auto"/>
        <w:ind w:firstLine="0"/>
        <w:jc w:val="left"/>
      </w:pPr>
    </w:p>
    <w:p w:rsidR="00C51E75" w:rsidRDefault="00AE36CD">
      <w:pPr>
        <w:widowControl/>
        <w:spacing w:line="240" w:lineRule="auto"/>
        <w:ind w:firstLine="0"/>
        <w:jc w:val="left"/>
      </w:pPr>
      <w:r>
        <w:t>JÚNIOR, Edwar Saliba. Diagrama de Classes. 2020.</w:t>
      </w:r>
    </w:p>
    <w:p w:rsidR="00C51E75" w:rsidRDefault="00AE36CD">
      <w:pPr>
        <w:widowControl/>
        <w:spacing w:line="240" w:lineRule="auto"/>
        <w:ind w:firstLine="0"/>
        <w:jc w:val="left"/>
      </w:pPr>
      <w:r>
        <w:lastRenderedPageBreak/>
        <w:t>RABELO JÚNIOR, Sebastião Estefânio Pinto et al. Verificação de conformidade entre diagramas de sequência UML e código Jav</w:t>
      </w:r>
      <w:r>
        <w:t>a. 2012.</w:t>
      </w:r>
    </w:p>
    <w:p w:rsidR="00C51E75" w:rsidRDefault="00C51E75">
      <w:pPr>
        <w:widowControl/>
        <w:spacing w:line="240" w:lineRule="auto"/>
        <w:ind w:firstLine="0"/>
        <w:jc w:val="left"/>
      </w:pPr>
    </w:p>
    <w:p w:rsidR="00C51E75" w:rsidRDefault="00AE36CD">
      <w:pPr>
        <w:widowControl/>
        <w:spacing w:line="240" w:lineRule="auto"/>
        <w:ind w:firstLine="0"/>
        <w:jc w:val="left"/>
      </w:pPr>
      <w:r>
        <w:t xml:space="preserve">SILVA, Williamson; COSTA VALENTIM, Natasha M.; CONTE, Tayana. Projetando diagramas de atividade visando a usabilidade de aplicações interativas. </w:t>
      </w:r>
      <w:r>
        <w:rPr>
          <w:lang w:val="en-US"/>
        </w:rPr>
        <w:t xml:space="preserve">In: Proceedings of the 13th Brazilian Symposium on Human Factors in Computing Systems. </w:t>
      </w:r>
      <w:r>
        <w:t>2014. p. 349-3</w:t>
      </w:r>
      <w:r>
        <w:t>52.</w:t>
      </w:r>
    </w:p>
    <w:sectPr w:rsidR="00C51E75">
      <w:headerReference w:type="default" r:id="rId49"/>
      <w:footerReference w:type="default" r:id="rId50"/>
      <w:pgSz w:w="11906" w:h="16838"/>
      <w:pgMar w:top="1701" w:right="1134" w:bottom="1661" w:left="1701" w:header="794" w:footer="0" w:gutter="0"/>
      <w:pgNumType w:start="1"/>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36CD" w:rsidRDefault="00AE36CD">
      <w:pPr>
        <w:spacing w:line="240" w:lineRule="auto"/>
      </w:pPr>
      <w:r>
        <w:separator/>
      </w:r>
    </w:p>
  </w:endnote>
  <w:endnote w:type="continuationSeparator" w:id="0">
    <w:p w:rsidR="00AE36CD" w:rsidRDefault="00AE36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Symbol">
    <w:altName w:val="Arial Unicode MS"/>
    <w:charset w:val="01"/>
    <w:family w:val="roman"/>
    <w:pitch w:val="variable"/>
  </w:font>
  <w:font w:name="Tahoma">
    <w:panose1 w:val="020B0604030504040204"/>
    <w:charset w:val="00"/>
    <w:family w:val="swiss"/>
    <w:pitch w:val="variable"/>
    <w:sig w:usb0="E1002EFF" w:usb1="C000605B" w:usb2="00000029" w:usb3="00000000" w:csb0="000101FF" w:csb1="00000000"/>
  </w:font>
  <w:font w:name="Lohit Devanagari">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E75" w:rsidRDefault="00C51E75">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36CD" w:rsidRDefault="00AE36CD">
      <w:pPr>
        <w:rPr>
          <w:sz w:val="12"/>
        </w:rPr>
      </w:pPr>
    </w:p>
  </w:footnote>
  <w:footnote w:type="continuationSeparator" w:id="0">
    <w:p w:rsidR="00AE36CD" w:rsidRDefault="00AE36CD">
      <w:pPr>
        <w:rPr>
          <w:sz w:val="12"/>
        </w:rPr>
      </w:pPr>
    </w:p>
  </w:footnote>
  <w:footnote w:id="1">
    <w:p w:rsidR="00C51E75" w:rsidRDefault="00AE36CD">
      <w:pPr>
        <w:spacing w:line="240" w:lineRule="auto"/>
        <w:ind w:firstLine="0"/>
      </w:pPr>
      <w:r>
        <w:rPr>
          <w:rStyle w:val="Caracteresdenotaderodap"/>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C51E75" w:rsidRDefault="00AE36CD">
      <w:pPr>
        <w:spacing w:line="240" w:lineRule="auto"/>
        <w:ind w:firstLine="0"/>
      </w:pPr>
      <w:r>
        <w:rPr>
          <w:color w:val="000000"/>
          <w:sz w:val="16"/>
          <w:szCs w:val="16"/>
          <w:vertAlign w:val="superscript"/>
        </w:rPr>
        <w:t>2</w:t>
      </w:r>
      <w:r>
        <w:rPr>
          <w:color w:val="000000"/>
          <w:sz w:val="16"/>
          <w:szCs w:val="16"/>
        </w:rPr>
        <w:t xml:space="preserve"> </w:t>
      </w:r>
    </w:p>
    <w:p w:rsidR="00C51E75" w:rsidRDefault="00C51E75">
      <w:pPr>
        <w:spacing w:line="240" w:lineRule="auto"/>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E75" w:rsidRDefault="00AE36CD">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B267E0">
      <w:rPr>
        <w:rFonts w:ascii="Times New Roman" w:eastAsia="Times New Roman" w:hAnsi="Times New Roman" w:cs="Times New Roman"/>
        <w:noProof/>
        <w:color w:val="000000"/>
      </w:rPr>
      <w:t>40</w:t>
    </w:r>
    <w:r>
      <w:rPr>
        <w:rFonts w:ascii="Times New Roman" w:eastAsia="Times New Roman" w:hAnsi="Times New Roman" w:cs="Times New Roman"/>
        <w:color w:val="000000"/>
      </w:rPr>
      <w:fldChar w:fldCharType="end"/>
    </w:r>
  </w:p>
  <w:p w:rsidR="00C51E75" w:rsidRDefault="00C51E75">
    <w:pPr>
      <w:widowControl/>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E5B76"/>
    <w:multiLevelType w:val="multilevel"/>
    <w:tmpl w:val="EDA213E0"/>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D36711B"/>
    <w:multiLevelType w:val="multilevel"/>
    <w:tmpl w:val="D45080C4"/>
    <w:lvl w:ilvl="0">
      <w:start w:val="5"/>
      <w:numFmt w:val="decimal"/>
      <w:lvlText w:val="%1"/>
      <w:lvlJc w:val="left"/>
      <w:pPr>
        <w:tabs>
          <w:tab w:val="num" w:pos="0"/>
        </w:tabs>
        <w:ind w:left="360" w:hanging="360"/>
      </w:pPr>
    </w:lvl>
    <w:lvl w:ilvl="1">
      <w:start w:val="6"/>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2">
    <w:nsid w:val="2A1A5B92"/>
    <w:multiLevelType w:val="multilevel"/>
    <w:tmpl w:val="EDA213E0"/>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nsid w:val="320B1CC2"/>
    <w:multiLevelType w:val="hybridMultilevel"/>
    <w:tmpl w:val="04B28AEA"/>
    <w:lvl w:ilvl="0" w:tplc="0416000F">
      <w:start w:val="1"/>
      <w:numFmt w:val="decimal"/>
      <w:lvlText w:val="%1."/>
      <w:lvlJc w:val="left"/>
      <w:pPr>
        <w:ind w:left="1425" w:hanging="360"/>
      </w:p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
    <w:nsid w:val="35B524FF"/>
    <w:multiLevelType w:val="multilevel"/>
    <w:tmpl w:val="EEFCB7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nsid w:val="644040D2"/>
    <w:multiLevelType w:val="hybridMultilevel"/>
    <w:tmpl w:val="EBC46174"/>
    <w:lvl w:ilvl="0" w:tplc="0416000F">
      <w:start w:val="1"/>
      <w:numFmt w:val="decimal"/>
      <w:lvlText w:val="%1."/>
      <w:lvlJc w:val="left"/>
      <w:pPr>
        <w:ind w:left="1425" w:hanging="360"/>
      </w:p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6">
    <w:nsid w:val="67A5734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7E0D1CA4"/>
    <w:multiLevelType w:val="multilevel"/>
    <w:tmpl w:val="CFB86960"/>
    <w:lvl w:ilvl="0">
      <w:start w:val="5"/>
      <w:numFmt w:val="decimal"/>
      <w:lvlText w:val="%1"/>
      <w:lvlJc w:val="left"/>
      <w:pPr>
        <w:tabs>
          <w:tab w:val="num" w:pos="0"/>
        </w:tabs>
        <w:ind w:left="360" w:hanging="360"/>
      </w:pPr>
    </w:lvl>
    <w:lvl w:ilvl="1">
      <w:start w:val="2"/>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num w:numId="1">
    <w:abstractNumId w:val="0"/>
  </w:num>
  <w:num w:numId="2">
    <w:abstractNumId w:val="7"/>
  </w:num>
  <w:num w:numId="3">
    <w:abstractNumId w:val="1"/>
  </w:num>
  <w:num w:numId="4">
    <w:abstractNumId w:val="4"/>
  </w:num>
  <w:num w:numId="5">
    <w:abstractNumId w:val="3"/>
  </w:num>
  <w:num w:numId="6">
    <w:abstractNumId w:val="5"/>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E75"/>
    <w:rsid w:val="00081F17"/>
    <w:rsid w:val="002944EA"/>
    <w:rsid w:val="002D458A"/>
    <w:rsid w:val="004417F6"/>
    <w:rsid w:val="004C0132"/>
    <w:rsid w:val="00600F3A"/>
    <w:rsid w:val="00602074"/>
    <w:rsid w:val="00756D6D"/>
    <w:rsid w:val="007E47A3"/>
    <w:rsid w:val="00896457"/>
    <w:rsid w:val="00922ADE"/>
    <w:rsid w:val="00947AC9"/>
    <w:rsid w:val="00975128"/>
    <w:rsid w:val="00A01924"/>
    <w:rsid w:val="00AB0D7B"/>
    <w:rsid w:val="00AE36CD"/>
    <w:rsid w:val="00B267E0"/>
    <w:rsid w:val="00C175F9"/>
    <w:rsid w:val="00C51E75"/>
    <w:rsid w:val="00C72F0B"/>
    <w:rsid w:val="00C83675"/>
    <w:rsid w:val="00CB2300"/>
    <w:rsid w:val="00CB6125"/>
    <w:rsid w:val="00D1647C"/>
    <w:rsid w:val="00E25EB0"/>
    <w:rsid w:val="00E3092C"/>
    <w:rsid w:val="00F03E66"/>
    <w:rsid w:val="00F35E04"/>
    <w:rsid w:val="00F5427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Cs w:val="24"/>
        <w:lang w:val="pt-BR" w:eastAsia="pt-BR"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pacing w:line="480" w:lineRule="auto"/>
      <w:ind w:firstLine="709"/>
      <w:jc w:val="both"/>
    </w:pPr>
    <w:rPr>
      <w:sz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notaderodapChar">
    <w:name w:val="Texto de nota de rodapé Char"/>
    <w:basedOn w:val="Fontepargpadro"/>
    <w:qFormat/>
    <w:rPr>
      <w:rFonts w:eastAsia="Times New Roman"/>
      <w:sz w:val="20"/>
      <w:szCs w:val="20"/>
      <w:lang w:eastAsia="zh-CN"/>
    </w:rPr>
  </w:style>
  <w:style w:type="character" w:customStyle="1" w:styleId="ncoradanotaderodap">
    <w:name w:val="Âncora da nota de rodapé"/>
    <w:rPr>
      <w:vertAlign w:val="superscript"/>
    </w:rPr>
  </w:style>
  <w:style w:type="character" w:customStyle="1" w:styleId="FootnoteCharacters">
    <w:name w:val="Footnote Characters"/>
    <w:qFormat/>
    <w:rPr>
      <w:vertAlign w:val="superscript"/>
    </w:rPr>
  </w:style>
  <w:style w:type="character" w:customStyle="1" w:styleId="LinkdaInternet">
    <w:name w:val="Link da Internet"/>
    <w:basedOn w:val="Fontepargpadro"/>
    <w:rPr>
      <w:color w:val="0000FF"/>
      <w:u w:val="single"/>
    </w:rPr>
  </w:style>
  <w:style w:type="character" w:styleId="Forte">
    <w:name w:val="Strong"/>
    <w:basedOn w:val="Fontepargpadro"/>
    <w:qFormat/>
    <w:rPr>
      <w:b/>
      <w:bCs/>
    </w:rPr>
  </w:style>
  <w:style w:type="character" w:customStyle="1" w:styleId="CabealhoChar">
    <w:name w:val="Cabeçalho Char"/>
    <w:basedOn w:val="Fontepargpadro"/>
    <w:qFormat/>
    <w:rPr>
      <w:rFonts w:ascii="Cambria" w:eastAsia="Arial" w:hAnsi="Cambria" w:cs="Arial"/>
      <w:sz w:val="20"/>
      <w:szCs w:val="20"/>
      <w:lang w:val="en-US" w:eastAsia="zh-CN"/>
    </w:rPr>
  </w:style>
  <w:style w:type="character" w:customStyle="1" w:styleId="Caracteresdenotaderodap">
    <w:name w:val="Caracteres de nota de rodapé"/>
    <w:qFormat/>
  </w:style>
  <w:style w:type="character" w:customStyle="1" w:styleId="Smbolosdenumerao">
    <w:name w:val="Símbolos de numeração"/>
    <w:qFormat/>
  </w:style>
  <w:style w:type="character" w:customStyle="1" w:styleId="ncoradanotadefim">
    <w:name w:val="Âncora da nota de fim"/>
    <w:rPr>
      <w:vertAlign w:val="superscript"/>
    </w:rPr>
  </w:style>
  <w:style w:type="character" w:customStyle="1" w:styleId="EndnoteCharacters">
    <w:name w:val="Endnote Characters"/>
    <w:qFormat/>
    <w:rPr>
      <w:vertAlign w:val="superscript"/>
    </w:rPr>
  </w:style>
  <w:style w:type="character" w:customStyle="1" w:styleId="Caracteresdenotadefim">
    <w:name w:val="Caracteres de nota de fim"/>
    <w:qFormat/>
  </w:style>
  <w:style w:type="character" w:customStyle="1" w:styleId="Marcadores">
    <w:name w:val="Marcadores"/>
    <w:qFormat/>
    <w:rPr>
      <w:rFonts w:ascii="OpenSymbol" w:eastAsia="OpenSymbol" w:hAnsi="OpenSymbol" w:cs="OpenSymbol"/>
    </w:rPr>
  </w:style>
  <w:style w:type="character" w:styleId="Refdecomentrio">
    <w:name w:val="annotation reference"/>
    <w:basedOn w:val="Fontepargpadro"/>
    <w:uiPriority w:val="99"/>
    <w:semiHidden/>
    <w:unhideWhenUsed/>
    <w:qFormat/>
    <w:rsid w:val="00D3016F"/>
    <w:rPr>
      <w:sz w:val="16"/>
      <w:szCs w:val="16"/>
    </w:rPr>
  </w:style>
  <w:style w:type="character" w:customStyle="1" w:styleId="TextodecomentrioChar">
    <w:name w:val="Texto de comentário Char"/>
    <w:basedOn w:val="Fontepargpadro"/>
    <w:link w:val="Textodecomentrio"/>
    <w:uiPriority w:val="99"/>
    <w:semiHidden/>
    <w:qFormat/>
    <w:rsid w:val="00D3016F"/>
    <w:rPr>
      <w:sz w:val="20"/>
      <w:szCs w:val="20"/>
    </w:rPr>
  </w:style>
  <w:style w:type="character" w:customStyle="1" w:styleId="AssuntodocomentrioChar">
    <w:name w:val="Assunto do comentário Char"/>
    <w:basedOn w:val="TextodecomentrioChar"/>
    <w:link w:val="Assuntodocomentrio"/>
    <w:uiPriority w:val="99"/>
    <w:semiHidden/>
    <w:qFormat/>
    <w:rsid w:val="00D3016F"/>
    <w:rPr>
      <w:b/>
      <w:bCs/>
      <w:sz w:val="20"/>
      <w:szCs w:val="20"/>
    </w:rPr>
  </w:style>
  <w:style w:type="character" w:customStyle="1" w:styleId="Marcas">
    <w:name w:val="Marcas"/>
    <w:qFormat/>
    <w:rPr>
      <w:rFonts w:ascii="OpenSymbol" w:eastAsia="OpenSymbol" w:hAnsi="OpenSymbol" w:cs="OpenSymbol"/>
    </w:rPr>
  </w:style>
  <w:style w:type="character" w:customStyle="1" w:styleId="TextodebaloChar">
    <w:name w:val="Texto de balão Char"/>
    <w:basedOn w:val="Fontepargpadro"/>
    <w:link w:val="Textodebalo"/>
    <w:uiPriority w:val="99"/>
    <w:semiHidden/>
    <w:qFormat/>
    <w:rsid w:val="008C083F"/>
    <w:rPr>
      <w:rFonts w:ascii="Tahoma" w:hAnsi="Tahoma" w:cs="Tahoma"/>
      <w:sz w:val="16"/>
      <w:szCs w:val="16"/>
    </w:rPr>
  </w:style>
  <w:style w:type="character" w:customStyle="1" w:styleId="nfaseforte">
    <w:name w:val="Ênfase forte"/>
    <w:qFormat/>
    <w:rPr>
      <w:b/>
      <w:bCs/>
    </w:rPr>
  </w:style>
  <w:style w:type="paragraph" w:styleId="Ttulo">
    <w:name w:val="Title"/>
    <w:basedOn w:val="Normal"/>
    <w:next w:val="Corpodetexto"/>
    <w:uiPriority w:val="10"/>
    <w:qFormat/>
    <w:pPr>
      <w:keepNext/>
      <w:keepLines/>
      <w:spacing w:before="480" w:after="120"/>
    </w:pPr>
    <w:rPr>
      <w:b/>
      <w:sz w:val="72"/>
      <w:szCs w:val="72"/>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pPr>
      <w:suppressLineNumbers/>
    </w:pPr>
    <w:rPr>
      <w:rFonts w:eastAsia="Times New Roman"/>
      <w:sz w:val="20"/>
      <w:szCs w:val="20"/>
      <w:lang w:eastAsia="zh-CN"/>
    </w:rPr>
  </w:style>
  <w:style w:type="paragraph" w:customStyle="1" w:styleId="Agradecimentodedicatriaepgrafe">
    <w:name w:val="Agradecimento/dedicatória/epígrafe"/>
    <w:basedOn w:val="Normal"/>
    <w:qFormat/>
    <w:pPr>
      <w:widowControl/>
      <w:spacing w:line="240" w:lineRule="auto"/>
      <w:ind w:firstLine="0"/>
      <w:jc w:val="right"/>
    </w:pPr>
    <w:rPr>
      <w:rFonts w:eastAsia="Times New Roman"/>
      <w:szCs w:val="20"/>
      <w:lang w:eastAsia="zh-CN"/>
    </w:rPr>
  </w:style>
  <w:style w:type="paragraph" w:styleId="PargrafodaLista">
    <w:name w:val="List Paragraph"/>
    <w:basedOn w:val="Normal"/>
    <w:qFormat/>
    <w:pPr>
      <w:ind w:left="720"/>
      <w:contextualSpacing/>
    </w:pPr>
  </w:style>
  <w:style w:type="paragraph" w:styleId="Sumrio1">
    <w:name w:val="toc 1"/>
    <w:basedOn w:val="Normal"/>
    <w:next w:val="Normal"/>
    <w:autoRedefine/>
    <w:pPr>
      <w:tabs>
        <w:tab w:val="left" w:pos="1100"/>
        <w:tab w:val="right" w:pos="9061"/>
      </w:tabs>
      <w:spacing w:line="360" w:lineRule="auto"/>
    </w:pPr>
  </w:style>
  <w:style w:type="paragraph" w:styleId="Sumrio2">
    <w:name w:val="toc 2"/>
    <w:basedOn w:val="Normal"/>
    <w:next w:val="Normal"/>
    <w:autoRedefine/>
    <w:pPr>
      <w:spacing w:after="100"/>
      <w:ind w:left="240"/>
    </w:pPr>
  </w:style>
  <w:style w:type="paragraph" w:styleId="Sumrio3">
    <w:name w:val="toc 3"/>
    <w:basedOn w:val="Normal"/>
    <w:next w:val="Normal"/>
    <w:autoRedefine/>
    <w:pPr>
      <w:spacing w:after="100"/>
      <w:ind w:left="480"/>
    </w:pPr>
  </w:style>
  <w:style w:type="paragraph" w:styleId="SemEspaamento">
    <w:name w:val="No Spacing"/>
    <w:qFormat/>
    <w:pPr>
      <w:widowControl w:val="0"/>
      <w:ind w:firstLine="709"/>
      <w:jc w:val="both"/>
    </w:pPr>
    <w:rPr>
      <w:sz w:val="24"/>
      <w:lang w:eastAsia="zh-CN"/>
    </w:rPr>
  </w:style>
  <w:style w:type="paragraph" w:styleId="NormalWeb">
    <w:name w:val="Normal (Web)"/>
    <w:basedOn w:val="Normal"/>
    <w:qFormat/>
    <w:pPr>
      <w:widowControl/>
      <w:spacing w:before="280" w:after="280" w:line="240" w:lineRule="auto"/>
      <w:ind w:firstLine="0"/>
      <w:jc w:val="left"/>
    </w:pPr>
    <w:rPr>
      <w:rFonts w:ascii="Times New Roman" w:eastAsia="Times New Roman" w:hAnsi="Times New Roman" w:cs="Times New Roman"/>
    </w:rPr>
  </w:style>
  <w:style w:type="paragraph" w:styleId="Ttulodendiceremissivo">
    <w:name w:val="index heading"/>
    <w:basedOn w:val="Ttulo"/>
    <w:qFormat/>
  </w:style>
  <w:style w:type="paragraph" w:styleId="CabealhodoSumrio">
    <w:name w:val="TOC Heading"/>
    <w:basedOn w:val="Ttulo1"/>
    <w:next w:val="Normal"/>
    <w:qFormat/>
    <w:pPr>
      <w:pageBreakBefore w:val="0"/>
      <w:widowControl/>
      <w:tabs>
        <w:tab w:val="clear" w:pos="709"/>
      </w:tabs>
      <w:spacing w:before="240" w:line="259" w:lineRule="auto"/>
    </w:pPr>
    <w:rPr>
      <w:rFonts w:ascii="Calibri" w:hAnsi="Calibri"/>
      <w:b w:val="0"/>
      <w:smallCaps w:val="0"/>
      <w:color w:val="365F91"/>
      <w:sz w:val="32"/>
      <w:szCs w:val="32"/>
    </w:rPr>
  </w:style>
  <w:style w:type="paragraph" w:customStyle="1" w:styleId="CabealhoeRodap">
    <w:name w:val="Cabeçalho e Rodapé"/>
    <w:basedOn w:val="Normal"/>
    <w:qFormat/>
  </w:style>
  <w:style w:type="paragraph" w:styleId="Cabealho">
    <w:name w:val="header"/>
    <w:basedOn w:val="Normal"/>
    <w:pPr>
      <w:widowControl/>
      <w:tabs>
        <w:tab w:val="center" w:pos="4252"/>
        <w:tab w:val="right" w:pos="8504"/>
      </w:tabs>
      <w:spacing w:line="240" w:lineRule="auto"/>
      <w:ind w:firstLine="0"/>
      <w:jc w:val="left"/>
    </w:pPr>
    <w:rPr>
      <w:rFonts w:ascii="Cambria" w:hAnsi="Cambria"/>
      <w:sz w:val="20"/>
      <w:szCs w:val="20"/>
      <w:lang w:val="en-US" w:eastAsia="zh-CN"/>
    </w:rPr>
  </w:style>
  <w:style w:type="paragraph" w:styleId="Rodap">
    <w:name w:val="footer"/>
    <w:basedOn w:val="CabealhoeRodap"/>
  </w:style>
  <w:style w:type="paragraph" w:customStyle="1" w:styleId="Contedodatabela">
    <w:name w:val="Conteúdo da tabela"/>
    <w:basedOn w:val="Normal"/>
    <w:qFormat/>
    <w:pPr>
      <w:suppressLineNumbers/>
    </w:pPr>
  </w:style>
  <w:style w:type="paragraph" w:styleId="Reviso">
    <w:name w:val="Revision"/>
    <w:uiPriority w:val="99"/>
    <w:semiHidden/>
    <w:qFormat/>
    <w:rsid w:val="00B33EA5"/>
    <w:pPr>
      <w:suppressAutoHyphens w:val="0"/>
    </w:pPr>
    <w:rPr>
      <w:sz w:val="24"/>
    </w:rPr>
  </w:style>
  <w:style w:type="paragraph" w:styleId="Textodecomentrio">
    <w:name w:val="annotation text"/>
    <w:basedOn w:val="Normal"/>
    <w:link w:val="TextodecomentrioChar"/>
    <w:uiPriority w:val="99"/>
    <w:semiHidden/>
    <w:unhideWhenUsed/>
    <w:qFormat/>
    <w:rsid w:val="00D3016F"/>
    <w:pPr>
      <w:spacing w:line="240" w:lineRule="auto"/>
    </w:pPr>
    <w:rPr>
      <w:sz w:val="20"/>
      <w:szCs w:val="20"/>
    </w:rPr>
  </w:style>
  <w:style w:type="paragraph" w:styleId="Assuntodocomentrio">
    <w:name w:val="annotation subject"/>
    <w:basedOn w:val="Textodecomentrio"/>
    <w:next w:val="Textodecomentrio"/>
    <w:link w:val="AssuntodocomentrioChar"/>
    <w:uiPriority w:val="99"/>
    <w:semiHidden/>
    <w:unhideWhenUsed/>
    <w:qFormat/>
    <w:rsid w:val="00D3016F"/>
    <w:rPr>
      <w:b/>
      <w:bCs/>
    </w:rPr>
  </w:style>
  <w:style w:type="paragraph" w:styleId="Textodebalo">
    <w:name w:val="Balloon Text"/>
    <w:basedOn w:val="Normal"/>
    <w:link w:val="TextodebaloChar"/>
    <w:uiPriority w:val="99"/>
    <w:semiHidden/>
    <w:unhideWhenUsed/>
    <w:qFormat/>
    <w:rsid w:val="008C083F"/>
    <w:pPr>
      <w:spacing w:line="240" w:lineRule="auto"/>
    </w:pPr>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Cs w:val="24"/>
        <w:lang w:val="pt-BR" w:eastAsia="pt-BR"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pacing w:line="480" w:lineRule="auto"/>
      <w:ind w:firstLine="709"/>
      <w:jc w:val="both"/>
    </w:pPr>
    <w:rPr>
      <w:sz w:val="24"/>
    </w:rPr>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notaderodapChar">
    <w:name w:val="Texto de nota de rodapé Char"/>
    <w:basedOn w:val="Fontepargpadro"/>
    <w:qFormat/>
    <w:rPr>
      <w:rFonts w:eastAsia="Times New Roman"/>
      <w:sz w:val="20"/>
      <w:szCs w:val="20"/>
      <w:lang w:eastAsia="zh-CN"/>
    </w:rPr>
  </w:style>
  <w:style w:type="character" w:customStyle="1" w:styleId="ncoradanotaderodap">
    <w:name w:val="Âncora da nota de rodapé"/>
    <w:rPr>
      <w:vertAlign w:val="superscript"/>
    </w:rPr>
  </w:style>
  <w:style w:type="character" w:customStyle="1" w:styleId="FootnoteCharacters">
    <w:name w:val="Footnote Characters"/>
    <w:qFormat/>
    <w:rPr>
      <w:vertAlign w:val="superscript"/>
    </w:rPr>
  </w:style>
  <w:style w:type="character" w:customStyle="1" w:styleId="LinkdaInternet">
    <w:name w:val="Link da Internet"/>
    <w:basedOn w:val="Fontepargpadro"/>
    <w:rPr>
      <w:color w:val="0000FF"/>
      <w:u w:val="single"/>
    </w:rPr>
  </w:style>
  <w:style w:type="character" w:styleId="Forte">
    <w:name w:val="Strong"/>
    <w:basedOn w:val="Fontepargpadro"/>
    <w:qFormat/>
    <w:rPr>
      <w:b/>
      <w:bCs/>
    </w:rPr>
  </w:style>
  <w:style w:type="character" w:customStyle="1" w:styleId="CabealhoChar">
    <w:name w:val="Cabeçalho Char"/>
    <w:basedOn w:val="Fontepargpadro"/>
    <w:qFormat/>
    <w:rPr>
      <w:rFonts w:ascii="Cambria" w:eastAsia="Arial" w:hAnsi="Cambria" w:cs="Arial"/>
      <w:sz w:val="20"/>
      <w:szCs w:val="20"/>
      <w:lang w:val="en-US" w:eastAsia="zh-CN"/>
    </w:rPr>
  </w:style>
  <w:style w:type="character" w:customStyle="1" w:styleId="Caracteresdenotaderodap">
    <w:name w:val="Caracteres de nota de rodapé"/>
    <w:qFormat/>
  </w:style>
  <w:style w:type="character" w:customStyle="1" w:styleId="Smbolosdenumerao">
    <w:name w:val="Símbolos de numeração"/>
    <w:qFormat/>
  </w:style>
  <w:style w:type="character" w:customStyle="1" w:styleId="ncoradanotadefim">
    <w:name w:val="Âncora da nota de fim"/>
    <w:rPr>
      <w:vertAlign w:val="superscript"/>
    </w:rPr>
  </w:style>
  <w:style w:type="character" w:customStyle="1" w:styleId="EndnoteCharacters">
    <w:name w:val="Endnote Characters"/>
    <w:qFormat/>
    <w:rPr>
      <w:vertAlign w:val="superscript"/>
    </w:rPr>
  </w:style>
  <w:style w:type="character" w:customStyle="1" w:styleId="Caracteresdenotadefim">
    <w:name w:val="Caracteres de nota de fim"/>
    <w:qFormat/>
  </w:style>
  <w:style w:type="character" w:customStyle="1" w:styleId="Marcadores">
    <w:name w:val="Marcadores"/>
    <w:qFormat/>
    <w:rPr>
      <w:rFonts w:ascii="OpenSymbol" w:eastAsia="OpenSymbol" w:hAnsi="OpenSymbol" w:cs="OpenSymbol"/>
    </w:rPr>
  </w:style>
  <w:style w:type="character" w:styleId="Refdecomentrio">
    <w:name w:val="annotation reference"/>
    <w:basedOn w:val="Fontepargpadro"/>
    <w:uiPriority w:val="99"/>
    <w:semiHidden/>
    <w:unhideWhenUsed/>
    <w:qFormat/>
    <w:rsid w:val="00D3016F"/>
    <w:rPr>
      <w:sz w:val="16"/>
      <w:szCs w:val="16"/>
    </w:rPr>
  </w:style>
  <w:style w:type="character" w:customStyle="1" w:styleId="TextodecomentrioChar">
    <w:name w:val="Texto de comentário Char"/>
    <w:basedOn w:val="Fontepargpadro"/>
    <w:link w:val="Textodecomentrio"/>
    <w:uiPriority w:val="99"/>
    <w:semiHidden/>
    <w:qFormat/>
    <w:rsid w:val="00D3016F"/>
    <w:rPr>
      <w:sz w:val="20"/>
      <w:szCs w:val="20"/>
    </w:rPr>
  </w:style>
  <w:style w:type="character" w:customStyle="1" w:styleId="AssuntodocomentrioChar">
    <w:name w:val="Assunto do comentário Char"/>
    <w:basedOn w:val="TextodecomentrioChar"/>
    <w:link w:val="Assuntodocomentrio"/>
    <w:uiPriority w:val="99"/>
    <w:semiHidden/>
    <w:qFormat/>
    <w:rsid w:val="00D3016F"/>
    <w:rPr>
      <w:b/>
      <w:bCs/>
      <w:sz w:val="20"/>
      <w:szCs w:val="20"/>
    </w:rPr>
  </w:style>
  <w:style w:type="character" w:customStyle="1" w:styleId="Marcas">
    <w:name w:val="Marcas"/>
    <w:qFormat/>
    <w:rPr>
      <w:rFonts w:ascii="OpenSymbol" w:eastAsia="OpenSymbol" w:hAnsi="OpenSymbol" w:cs="OpenSymbol"/>
    </w:rPr>
  </w:style>
  <w:style w:type="character" w:customStyle="1" w:styleId="TextodebaloChar">
    <w:name w:val="Texto de balão Char"/>
    <w:basedOn w:val="Fontepargpadro"/>
    <w:link w:val="Textodebalo"/>
    <w:uiPriority w:val="99"/>
    <w:semiHidden/>
    <w:qFormat/>
    <w:rsid w:val="008C083F"/>
    <w:rPr>
      <w:rFonts w:ascii="Tahoma" w:hAnsi="Tahoma" w:cs="Tahoma"/>
      <w:sz w:val="16"/>
      <w:szCs w:val="16"/>
    </w:rPr>
  </w:style>
  <w:style w:type="character" w:customStyle="1" w:styleId="nfaseforte">
    <w:name w:val="Ênfase forte"/>
    <w:qFormat/>
    <w:rPr>
      <w:b/>
      <w:bCs/>
    </w:rPr>
  </w:style>
  <w:style w:type="paragraph" w:styleId="Ttulo">
    <w:name w:val="Title"/>
    <w:basedOn w:val="Normal"/>
    <w:next w:val="Corpodetexto"/>
    <w:uiPriority w:val="10"/>
    <w:qFormat/>
    <w:pPr>
      <w:keepNext/>
      <w:keepLines/>
      <w:spacing w:before="480" w:after="120"/>
    </w:pPr>
    <w:rPr>
      <w:b/>
      <w:sz w:val="72"/>
      <w:szCs w:val="72"/>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pPr>
      <w:suppressLineNumbers/>
    </w:pPr>
    <w:rPr>
      <w:rFonts w:eastAsia="Times New Roman"/>
      <w:sz w:val="20"/>
      <w:szCs w:val="20"/>
      <w:lang w:eastAsia="zh-CN"/>
    </w:rPr>
  </w:style>
  <w:style w:type="paragraph" w:customStyle="1" w:styleId="Agradecimentodedicatriaepgrafe">
    <w:name w:val="Agradecimento/dedicatória/epígrafe"/>
    <w:basedOn w:val="Normal"/>
    <w:qFormat/>
    <w:pPr>
      <w:widowControl/>
      <w:spacing w:line="240" w:lineRule="auto"/>
      <w:ind w:firstLine="0"/>
      <w:jc w:val="right"/>
    </w:pPr>
    <w:rPr>
      <w:rFonts w:eastAsia="Times New Roman"/>
      <w:szCs w:val="20"/>
      <w:lang w:eastAsia="zh-CN"/>
    </w:rPr>
  </w:style>
  <w:style w:type="paragraph" w:styleId="PargrafodaLista">
    <w:name w:val="List Paragraph"/>
    <w:basedOn w:val="Normal"/>
    <w:qFormat/>
    <w:pPr>
      <w:ind w:left="720"/>
      <w:contextualSpacing/>
    </w:pPr>
  </w:style>
  <w:style w:type="paragraph" w:styleId="Sumrio1">
    <w:name w:val="toc 1"/>
    <w:basedOn w:val="Normal"/>
    <w:next w:val="Normal"/>
    <w:autoRedefine/>
    <w:pPr>
      <w:tabs>
        <w:tab w:val="left" w:pos="1100"/>
        <w:tab w:val="right" w:pos="9061"/>
      </w:tabs>
      <w:spacing w:line="360" w:lineRule="auto"/>
    </w:pPr>
  </w:style>
  <w:style w:type="paragraph" w:styleId="Sumrio2">
    <w:name w:val="toc 2"/>
    <w:basedOn w:val="Normal"/>
    <w:next w:val="Normal"/>
    <w:autoRedefine/>
    <w:pPr>
      <w:spacing w:after="100"/>
      <w:ind w:left="240"/>
    </w:pPr>
  </w:style>
  <w:style w:type="paragraph" w:styleId="Sumrio3">
    <w:name w:val="toc 3"/>
    <w:basedOn w:val="Normal"/>
    <w:next w:val="Normal"/>
    <w:autoRedefine/>
    <w:pPr>
      <w:spacing w:after="100"/>
      <w:ind w:left="480"/>
    </w:pPr>
  </w:style>
  <w:style w:type="paragraph" w:styleId="SemEspaamento">
    <w:name w:val="No Spacing"/>
    <w:qFormat/>
    <w:pPr>
      <w:widowControl w:val="0"/>
      <w:ind w:firstLine="709"/>
      <w:jc w:val="both"/>
    </w:pPr>
    <w:rPr>
      <w:sz w:val="24"/>
      <w:lang w:eastAsia="zh-CN"/>
    </w:rPr>
  </w:style>
  <w:style w:type="paragraph" w:styleId="NormalWeb">
    <w:name w:val="Normal (Web)"/>
    <w:basedOn w:val="Normal"/>
    <w:qFormat/>
    <w:pPr>
      <w:widowControl/>
      <w:spacing w:before="280" w:after="280" w:line="240" w:lineRule="auto"/>
      <w:ind w:firstLine="0"/>
      <w:jc w:val="left"/>
    </w:pPr>
    <w:rPr>
      <w:rFonts w:ascii="Times New Roman" w:eastAsia="Times New Roman" w:hAnsi="Times New Roman" w:cs="Times New Roman"/>
    </w:rPr>
  </w:style>
  <w:style w:type="paragraph" w:styleId="Ttulodendiceremissivo">
    <w:name w:val="index heading"/>
    <w:basedOn w:val="Ttulo"/>
    <w:qFormat/>
  </w:style>
  <w:style w:type="paragraph" w:styleId="CabealhodoSumrio">
    <w:name w:val="TOC Heading"/>
    <w:basedOn w:val="Ttulo1"/>
    <w:next w:val="Normal"/>
    <w:qFormat/>
    <w:pPr>
      <w:pageBreakBefore w:val="0"/>
      <w:widowControl/>
      <w:tabs>
        <w:tab w:val="clear" w:pos="709"/>
      </w:tabs>
      <w:spacing w:before="240" w:line="259" w:lineRule="auto"/>
    </w:pPr>
    <w:rPr>
      <w:rFonts w:ascii="Calibri" w:hAnsi="Calibri"/>
      <w:b w:val="0"/>
      <w:smallCaps w:val="0"/>
      <w:color w:val="365F91"/>
      <w:sz w:val="32"/>
      <w:szCs w:val="32"/>
    </w:rPr>
  </w:style>
  <w:style w:type="paragraph" w:customStyle="1" w:styleId="CabealhoeRodap">
    <w:name w:val="Cabeçalho e Rodapé"/>
    <w:basedOn w:val="Normal"/>
    <w:qFormat/>
  </w:style>
  <w:style w:type="paragraph" w:styleId="Cabealho">
    <w:name w:val="header"/>
    <w:basedOn w:val="Normal"/>
    <w:pPr>
      <w:widowControl/>
      <w:tabs>
        <w:tab w:val="center" w:pos="4252"/>
        <w:tab w:val="right" w:pos="8504"/>
      </w:tabs>
      <w:spacing w:line="240" w:lineRule="auto"/>
      <w:ind w:firstLine="0"/>
      <w:jc w:val="left"/>
    </w:pPr>
    <w:rPr>
      <w:rFonts w:ascii="Cambria" w:hAnsi="Cambria"/>
      <w:sz w:val="20"/>
      <w:szCs w:val="20"/>
      <w:lang w:val="en-US" w:eastAsia="zh-CN"/>
    </w:rPr>
  </w:style>
  <w:style w:type="paragraph" w:styleId="Rodap">
    <w:name w:val="footer"/>
    <w:basedOn w:val="CabealhoeRodap"/>
  </w:style>
  <w:style w:type="paragraph" w:customStyle="1" w:styleId="Contedodatabela">
    <w:name w:val="Conteúdo da tabela"/>
    <w:basedOn w:val="Normal"/>
    <w:qFormat/>
    <w:pPr>
      <w:suppressLineNumbers/>
    </w:pPr>
  </w:style>
  <w:style w:type="paragraph" w:styleId="Reviso">
    <w:name w:val="Revision"/>
    <w:uiPriority w:val="99"/>
    <w:semiHidden/>
    <w:qFormat/>
    <w:rsid w:val="00B33EA5"/>
    <w:pPr>
      <w:suppressAutoHyphens w:val="0"/>
    </w:pPr>
    <w:rPr>
      <w:sz w:val="24"/>
    </w:rPr>
  </w:style>
  <w:style w:type="paragraph" w:styleId="Textodecomentrio">
    <w:name w:val="annotation text"/>
    <w:basedOn w:val="Normal"/>
    <w:link w:val="TextodecomentrioChar"/>
    <w:uiPriority w:val="99"/>
    <w:semiHidden/>
    <w:unhideWhenUsed/>
    <w:qFormat/>
    <w:rsid w:val="00D3016F"/>
    <w:pPr>
      <w:spacing w:line="240" w:lineRule="auto"/>
    </w:pPr>
    <w:rPr>
      <w:sz w:val="20"/>
      <w:szCs w:val="20"/>
    </w:rPr>
  </w:style>
  <w:style w:type="paragraph" w:styleId="Assuntodocomentrio">
    <w:name w:val="annotation subject"/>
    <w:basedOn w:val="Textodecomentrio"/>
    <w:next w:val="Textodecomentrio"/>
    <w:link w:val="AssuntodocomentrioChar"/>
    <w:uiPriority w:val="99"/>
    <w:semiHidden/>
    <w:unhideWhenUsed/>
    <w:qFormat/>
    <w:rsid w:val="00D3016F"/>
    <w:rPr>
      <w:b/>
      <w:bCs/>
    </w:rPr>
  </w:style>
  <w:style w:type="paragraph" w:styleId="Textodebalo">
    <w:name w:val="Balloon Text"/>
    <w:basedOn w:val="Normal"/>
    <w:link w:val="TextodebaloChar"/>
    <w:uiPriority w:val="99"/>
    <w:semiHidden/>
    <w:unhideWhenUsed/>
    <w:qFormat/>
    <w:rsid w:val="008C083F"/>
    <w:pPr>
      <w:spacing w:line="240" w:lineRule="auto"/>
    </w:pPr>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wm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11.wmf"/><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dn.novo.qedu.org.br/escola/41071026-carmelo-perrone-c-e-pe-ef-m-profis" TargetMode="External"/><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A07EC-2EE6-40D0-8A0C-D0C97962C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4708</Words>
  <Characters>25425</Characters>
  <Application>Microsoft Office Word</Application>
  <DocSecurity>0</DocSecurity>
  <Lines>211</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sil</cp:lastModifiedBy>
  <cp:revision>2</cp:revision>
  <dcterms:created xsi:type="dcterms:W3CDTF">2023-11-15T18:41:00Z</dcterms:created>
  <dcterms:modified xsi:type="dcterms:W3CDTF">2023-11-15T18:41:00Z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